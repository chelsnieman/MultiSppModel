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C08D4E" w14:textId="2E6A2DF0" w:rsidR="008C7707" w:rsidRPr="007F78D3" w:rsidDel="007F78D3" w:rsidRDefault="008C7707" w:rsidP="00C45CD2">
      <w:pPr>
        <w:pStyle w:val="Author"/>
        <w:keepNext w:val="0"/>
        <w:keepLines w:val="0"/>
        <w:widowControl w:val="0"/>
        <w:suppressLineNumbers/>
        <w:jc w:val="left"/>
        <w:rPr>
          <w:del w:id="0" w:author="Chelsey Nieman" w:date="2020-12-30T11:58:00Z"/>
          <w:rFonts w:ascii="Times" w:hAnsi="Times" w:cs="Times New Roman"/>
          <w:rPrChange w:id="1" w:author="Chelsey Nieman" w:date="2020-12-30T11:58:00Z">
            <w:rPr>
              <w:del w:id="2" w:author="Chelsey Nieman" w:date="2020-12-30T11:58:00Z"/>
              <w:rFonts w:ascii="Times New Roman" w:hAnsi="Times New Roman" w:cs="Times New Roman"/>
            </w:rPr>
          </w:rPrChange>
        </w:rPr>
      </w:pPr>
    </w:p>
    <w:p w14:paraId="3A7109A8" w14:textId="77D07F99" w:rsidR="007F78D3" w:rsidRPr="007F78D3" w:rsidRDefault="007F78D3" w:rsidP="007F78D3">
      <w:pPr>
        <w:pStyle w:val="BodyText"/>
        <w:rPr>
          <w:ins w:id="3" w:author="Chelsey Nieman" w:date="2020-12-30T11:58:00Z"/>
          <w:rFonts w:ascii="Times" w:hAnsi="Times"/>
          <w:rPrChange w:id="4" w:author="Chelsey Nieman" w:date="2020-12-30T11:58:00Z">
            <w:rPr>
              <w:ins w:id="5" w:author="Chelsey Nieman" w:date="2020-12-30T11:58:00Z"/>
              <w:rFonts w:ascii="Times New Roman" w:hAnsi="Times New Roman" w:cs="Times New Roman"/>
            </w:rPr>
          </w:rPrChange>
        </w:rPr>
        <w:pPrChange w:id="6" w:author="Chelsey Nieman" w:date="2020-12-30T11:58:00Z">
          <w:pPr>
            <w:pStyle w:val="Author"/>
            <w:keepNext w:val="0"/>
            <w:keepLines w:val="0"/>
            <w:widowControl w:val="0"/>
            <w:suppressLineNumbers/>
          </w:pPr>
        </w:pPrChange>
      </w:pPr>
      <w:ins w:id="7" w:author="Chelsey Nieman" w:date="2020-12-30T11:58:00Z">
        <w:r w:rsidRPr="007F78D3">
          <w:rPr>
            <w:rFonts w:ascii="Times" w:hAnsi="Times"/>
            <w:rPrChange w:id="8" w:author="Chelsey Nieman" w:date="2020-12-30T11:58:00Z">
              <w:rPr/>
            </w:rPrChange>
          </w:rPr>
          <w:t>Title</w:t>
        </w:r>
      </w:ins>
    </w:p>
    <w:p w14:paraId="6AC0E04F" w14:textId="0A61B5AD" w:rsidR="00C45CD2" w:rsidRDefault="00E05CA0" w:rsidP="00C45CD2">
      <w:pPr>
        <w:pStyle w:val="Author"/>
        <w:keepNext w:val="0"/>
        <w:keepLines w:val="0"/>
        <w:widowControl w:val="0"/>
        <w:suppressLineNumbers/>
        <w:jc w:val="left"/>
        <w:rPr>
          <w:ins w:id="9" w:author="Chelsey Nieman" w:date="2020-12-30T11:57:00Z"/>
          <w:rFonts w:ascii="Times New Roman" w:hAnsi="Times New Roman" w:cs="Times New Roman"/>
          <w:vertAlign w:val="superscript"/>
        </w:rPr>
      </w:pPr>
      <w:r w:rsidRPr="007F78D3">
        <w:rPr>
          <w:rFonts w:ascii="Times" w:hAnsi="Times" w:cs="Times New Roman"/>
          <w:rPrChange w:id="10" w:author="Chelsey Nieman" w:date="2020-12-30T11:58:00Z">
            <w:rPr>
              <w:rFonts w:ascii="Times New Roman" w:hAnsi="Times New Roman" w:cs="Times New Roman"/>
            </w:rPr>
          </w:rPrChange>
        </w:rPr>
        <w:t>Colin</w:t>
      </w:r>
      <w:r w:rsidRPr="00C45CD2">
        <w:rPr>
          <w:rFonts w:ascii="Times New Roman" w:hAnsi="Times New Roman" w:cs="Times New Roman"/>
        </w:rPr>
        <w:t xml:space="preserve"> Dassow</w:t>
      </w:r>
      <w:ins w:id="11" w:author="Chelsey Nieman" w:date="2020-12-30T11:54:00Z">
        <w:r w:rsidR="00C45CD2" w:rsidRPr="00C45CD2">
          <w:rPr>
            <w:rFonts w:ascii="Times New Roman" w:hAnsi="Times New Roman" w:cs="Times New Roman"/>
            <w:vertAlign w:val="superscript"/>
          </w:rPr>
          <w:t>1</w:t>
        </w:r>
      </w:ins>
      <w:r w:rsidRPr="00C45CD2">
        <w:rPr>
          <w:rFonts w:ascii="Times New Roman" w:hAnsi="Times New Roman" w:cs="Times New Roman"/>
        </w:rPr>
        <w:t>, Chelsey Nieman</w:t>
      </w:r>
      <w:ins w:id="12" w:author="Chelsey Nieman" w:date="2020-12-30T11:54:00Z">
        <w:r w:rsidR="00C45CD2" w:rsidRPr="00C45CD2">
          <w:rPr>
            <w:rFonts w:ascii="Times New Roman" w:hAnsi="Times New Roman" w:cs="Times New Roman"/>
            <w:vertAlign w:val="superscript"/>
          </w:rPr>
          <w:t>2</w:t>
        </w:r>
      </w:ins>
      <w:r w:rsidRPr="00C45CD2">
        <w:rPr>
          <w:rFonts w:ascii="Times New Roman" w:hAnsi="Times New Roman" w:cs="Times New Roman"/>
        </w:rPr>
        <w:t>, Chris Solomon</w:t>
      </w:r>
      <w:ins w:id="13" w:author="Chelsey Nieman" w:date="2020-12-30T11:54:00Z">
        <w:r w:rsidR="00C45CD2" w:rsidRPr="00C45CD2">
          <w:rPr>
            <w:rFonts w:ascii="Times New Roman" w:hAnsi="Times New Roman" w:cs="Times New Roman"/>
            <w:vertAlign w:val="superscript"/>
          </w:rPr>
          <w:t>2</w:t>
        </w:r>
      </w:ins>
      <w:r w:rsidRPr="00C45CD2">
        <w:rPr>
          <w:rFonts w:ascii="Times New Roman" w:hAnsi="Times New Roman" w:cs="Times New Roman"/>
        </w:rPr>
        <w:t>, Greg Sass</w:t>
      </w:r>
      <w:ins w:id="14" w:author="Chelsey Nieman" w:date="2020-12-30T11:54:00Z">
        <w:r w:rsidR="00C45CD2" w:rsidRPr="00C45CD2">
          <w:rPr>
            <w:rFonts w:ascii="Times New Roman" w:hAnsi="Times New Roman" w:cs="Times New Roman"/>
            <w:vertAlign w:val="superscript"/>
          </w:rPr>
          <w:t>3</w:t>
        </w:r>
      </w:ins>
      <w:r w:rsidRPr="00C45CD2">
        <w:rPr>
          <w:rFonts w:ascii="Times New Roman" w:hAnsi="Times New Roman" w:cs="Times New Roman"/>
        </w:rPr>
        <w:t>, and Stuart Jones</w:t>
      </w:r>
      <w:ins w:id="15" w:author="Chelsey Nieman" w:date="2020-12-30T11:54:00Z">
        <w:r w:rsidR="00C45CD2" w:rsidRPr="00C45CD2">
          <w:rPr>
            <w:rFonts w:ascii="Times New Roman" w:hAnsi="Times New Roman" w:cs="Times New Roman"/>
            <w:vertAlign w:val="superscript"/>
          </w:rPr>
          <w:t>1</w:t>
        </w:r>
      </w:ins>
    </w:p>
    <w:p w14:paraId="61837507" w14:textId="34D633D2" w:rsidR="00C45CD2" w:rsidRPr="00C45CD2" w:rsidRDefault="00C45CD2" w:rsidP="00C45CD2">
      <w:pPr>
        <w:pStyle w:val="BodyText"/>
        <w:rPr>
          <w:ins w:id="16" w:author="Chelsey Nieman" w:date="2020-12-30T11:54:00Z"/>
          <w:rFonts w:ascii="Times New Roman" w:hAnsi="Times New Roman" w:cs="Times New Roman"/>
          <w:b/>
          <w:bCs/>
          <w:rPrChange w:id="17" w:author="Chelsey Nieman" w:date="2020-12-30T11:57:00Z">
            <w:rPr>
              <w:ins w:id="18" w:author="Chelsey Nieman" w:date="2020-12-30T11:54:00Z"/>
              <w:rFonts w:ascii="Times New Roman" w:hAnsi="Times New Roman" w:cs="Times New Roman"/>
              <w:vertAlign w:val="superscript"/>
            </w:rPr>
          </w:rPrChange>
        </w:rPr>
        <w:pPrChange w:id="19" w:author="Chelsey Nieman" w:date="2020-12-30T11:57:00Z">
          <w:pPr>
            <w:pStyle w:val="Author"/>
            <w:keepNext w:val="0"/>
            <w:keepLines w:val="0"/>
            <w:widowControl w:val="0"/>
            <w:suppressLineNumbers/>
            <w:jc w:val="left"/>
          </w:pPr>
        </w:pPrChange>
      </w:pPr>
      <w:ins w:id="20" w:author="Chelsey Nieman" w:date="2020-12-30T11:57:00Z">
        <w:r w:rsidRPr="00C45CD2">
          <w:rPr>
            <w:rFonts w:ascii="Times New Roman" w:hAnsi="Times New Roman" w:cs="Times New Roman"/>
            <w:b/>
            <w:bCs/>
            <w:rPrChange w:id="21" w:author="Chelsey Nieman" w:date="2020-12-30T11:57:00Z">
              <w:rPr/>
            </w:rPrChange>
          </w:rPr>
          <w:t>Keywords</w:t>
        </w:r>
      </w:ins>
    </w:p>
    <w:p w14:paraId="5DF883B3" w14:textId="5372BF59" w:rsidR="00C45CD2" w:rsidRPr="00C45CD2" w:rsidDel="00C45CD2" w:rsidRDefault="00C45CD2" w:rsidP="003A2A6C">
      <w:pPr>
        <w:pStyle w:val="Date"/>
        <w:keepNext w:val="0"/>
        <w:keepLines w:val="0"/>
        <w:widowControl w:val="0"/>
        <w:suppressLineNumbers/>
        <w:rPr>
          <w:del w:id="22" w:author="Chelsey Nieman" w:date="2020-12-30T11:55:00Z"/>
          <w:rFonts w:ascii="Times New Roman" w:hAnsi="Times New Roman" w:cs="Times New Roman"/>
          <w:b/>
          <w:bCs/>
          <w:rPrChange w:id="23" w:author="Chelsey Nieman" w:date="2020-12-30T11:55:00Z">
            <w:rPr>
              <w:del w:id="24" w:author="Chelsey Nieman" w:date="2020-12-30T11:55:00Z"/>
              <w:rFonts w:ascii="Times New Roman" w:hAnsi="Times New Roman" w:cs="Times New Roman"/>
            </w:rPr>
          </w:rPrChange>
        </w:rPr>
      </w:pPr>
      <w:commentRangeStart w:id="25"/>
      <w:ins w:id="26" w:author="Chelsey Nieman" w:date="2020-12-30T11:55:00Z">
        <w:r w:rsidRPr="00C45CD2">
          <w:rPr>
            <w:rFonts w:ascii="Times New Roman" w:hAnsi="Times New Roman" w:cs="Times New Roman"/>
            <w:b/>
            <w:bCs/>
            <w:rPrChange w:id="27" w:author="Chelsey Nieman" w:date="2020-12-30T11:55:00Z">
              <w:rPr>
                <w:rFonts w:ascii="Times New Roman" w:hAnsi="Times New Roman" w:cs="Times New Roman"/>
              </w:rPr>
            </w:rPrChange>
          </w:rPr>
          <w:t>Statement of Significance</w:t>
        </w:r>
        <w:commentRangeEnd w:id="25"/>
        <w:r>
          <w:rPr>
            <w:rStyle w:val="CommentReference"/>
          </w:rPr>
          <w:commentReference w:id="25"/>
        </w:r>
      </w:ins>
    </w:p>
    <w:p w14:paraId="37A94172" w14:textId="73407F10" w:rsidR="00C45CD2" w:rsidRPr="00C45CD2" w:rsidRDefault="00C45CD2" w:rsidP="00C45CD2">
      <w:pPr>
        <w:pStyle w:val="BodyText"/>
        <w:rPr>
          <w:ins w:id="28" w:author="Chelsey Nieman" w:date="2020-12-30T11:55:00Z"/>
          <w:rFonts w:ascii="Times New Roman" w:hAnsi="Times New Roman" w:cs="Times New Roman"/>
          <w:rPrChange w:id="29" w:author="Chelsey Nieman" w:date="2020-12-30T11:55:00Z">
            <w:rPr>
              <w:ins w:id="30" w:author="Chelsey Nieman" w:date="2020-12-30T11:55:00Z"/>
            </w:rPr>
          </w:rPrChange>
        </w:rPr>
      </w:pPr>
    </w:p>
    <w:p w14:paraId="0C57820D" w14:textId="2A060846" w:rsidR="00C45CD2" w:rsidRDefault="00C45CD2" w:rsidP="00C45CD2">
      <w:pPr>
        <w:pStyle w:val="BodyText"/>
        <w:rPr>
          <w:ins w:id="31" w:author="Chelsey Nieman" w:date="2020-12-30T11:55:00Z"/>
          <w:rFonts w:ascii="Times New Roman" w:hAnsi="Times New Roman" w:cs="Times New Roman"/>
          <w:b/>
          <w:bCs/>
        </w:rPr>
      </w:pPr>
      <w:commentRangeStart w:id="32"/>
      <w:ins w:id="33" w:author="Chelsey Nieman" w:date="2020-12-30T11:55:00Z">
        <w:r w:rsidRPr="00C45CD2">
          <w:rPr>
            <w:rFonts w:ascii="Times New Roman" w:hAnsi="Times New Roman" w:cs="Times New Roman"/>
            <w:b/>
            <w:bCs/>
            <w:rPrChange w:id="34" w:author="Chelsey Nieman" w:date="2020-12-30T11:55:00Z">
              <w:rPr/>
            </w:rPrChange>
          </w:rPr>
          <w:t>Abstract</w:t>
        </w:r>
      </w:ins>
      <w:commentRangeEnd w:id="32"/>
      <w:ins w:id="35" w:author="Chelsey Nieman" w:date="2020-12-30T11:56:00Z">
        <w:r>
          <w:rPr>
            <w:rStyle w:val="CommentReference"/>
          </w:rPr>
          <w:commentReference w:id="32"/>
        </w:r>
      </w:ins>
    </w:p>
    <w:p w14:paraId="447829C4" w14:textId="77777777" w:rsidR="00C45CD2" w:rsidRPr="00C45CD2" w:rsidRDefault="00C45CD2" w:rsidP="00C45CD2">
      <w:pPr>
        <w:pStyle w:val="BodyText"/>
        <w:rPr>
          <w:ins w:id="36" w:author="Chelsey Nieman" w:date="2020-12-30T11:55:00Z"/>
          <w:rFonts w:ascii="Times New Roman" w:hAnsi="Times New Roman" w:cs="Times New Roman"/>
          <w:b/>
          <w:bCs/>
          <w:rPrChange w:id="37" w:author="Chelsey Nieman" w:date="2020-12-30T11:55:00Z">
            <w:rPr>
              <w:ins w:id="38" w:author="Chelsey Nieman" w:date="2020-12-30T11:55:00Z"/>
              <w:rFonts w:ascii="Times New Roman" w:hAnsi="Times New Roman" w:cs="Times New Roman"/>
            </w:rPr>
          </w:rPrChange>
        </w:rPr>
        <w:pPrChange w:id="39" w:author="Chelsey Nieman" w:date="2020-12-30T11:55:00Z">
          <w:pPr>
            <w:pStyle w:val="Author"/>
            <w:keepNext w:val="0"/>
            <w:keepLines w:val="0"/>
            <w:widowControl w:val="0"/>
            <w:suppressLineNumbers/>
          </w:pPr>
        </w:pPrChange>
      </w:pPr>
    </w:p>
    <w:p w14:paraId="377E93E4" w14:textId="3A0610C6" w:rsidR="00DB5BA4" w:rsidRPr="00C45CD2" w:rsidDel="00C45CD2" w:rsidRDefault="00062887" w:rsidP="003A2A6C">
      <w:pPr>
        <w:pStyle w:val="Date"/>
        <w:keepNext w:val="0"/>
        <w:keepLines w:val="0"/>
        <w:widowControl w:val="0"/>
        <w:suppressLineNumbers/>
        <w:rPr>
          <w:del w:id="40" w:author="Chelsey Nieman" w:date="2020-12-30T11:55:00Z"/>
          <w:rFonts w:ascii="Times New Roman" w:hAnsi="Times New Roman" w:cs="Times New Roman"/>
        </w:rPr>
      </w:pPr>
      <w:del w:id="41" w:author="Chelsey Nieman" w:date="2020-12-30T11:55:00Z">
        <w:r w:rsidRPr="00C45CD2" w:rsidDel="00C45CD2">
          <w:rPr>
            <w:rFonts w:ascii="Times New Roman" w:hAnsi="Times New Roman" w:cs="Times New Roman"/>
          </w:rPr>
          <w:delText>1</w:delText>
        </w:r>
        <w:r w:rsidR="00D7523F" w:rsidRPr="00C45CD2" w:rsidDel="00C45CD2">
          <w:rPr>
            <w:rFonts w:ascii="Times New Roman" w:hAnsi="Times New Roman" w:cs="Times New Roman"/>
          </w:rPr>
          <w:delText>2</w:delText>
        </w:r>
        <w:r w:rsidRPr="00C45CD2" w:rsidDel="00C45CD2">
          <w:rPr>
            <w:rFonts w:ascii="Times New Roman" w:hAnsi="Times New Roman" w:cs="Times New Roman"/>
          </w:rPr>
          <w:delText>/</w:delText>
        </w:r>
        <w:r w:rsidR="00D7523F" w:rsidRPr="00C45CD2" w:rsidDel="00C45CD2">
          <w:rPr>
            <w:rFonts w:ascii="Times New Roman" w:hAnsi="Times New Roman" w:cs="Times New Roman"/>
          </w:rPr>
          <w:delText>1</w:delText>
        </w:r>
        <w:r w:rsidR="00283A1B" w:rsidRPr="00C45CD2" w:rsidDel="00C45CD2">
          <w:rPr>
            <w:rFonts w:ascii="Times New Roman" w:hAnsi="Times New Roman" w:cs="Times New Roman"/>
          </w:rPr>
          <w:delText>9</w:delText>
        </w:r>
        <w:r w:rsidR="00E05CA0" w:rsidRPr="00C45CD2" w:rsidDel="00C45CD2">
          <w:rPr>
            <w:rFonts w:ascii="Times New Roman" w:hAnsi="Times New Roman" w:cs="Times New Roman"/>
          </w:rPr>
          <w:delText>/2020</w:delText>
        </w:r>
      </w:del>
    </w:p>
    <w:p w14:paraId="40076E18" w14:textId="78176E06" w:rsidR="00C45CD2" w:rsidRPr="00C45CD2" w:rsidRDefault="00E05CA0" w:rsidP="00C45CD2">
      <w:pPr>
        <w:pStyle w:val="Heading1"/>
        <w:keepNext w:val="0"/>
        <w:keepLines w:val="0"/>
        <w:widowControl w:val="0"/>
        <w:suppressLineNumbers/>
        <w:rPr>
          <w:ins w:id="42" w:author="Chelsey Nieman" w:date="2020-12-30T11:50:00Z"/>
          <w:rFonts w:ascii="Times New Roman" w:hAnsi="Times New Roman" w:cs="Times New Roman"/>
          <w:color w:val="auto"/>
          <w:sz w:val="24"/>
          <w:szCs w:val="24"/>
          <w:rPrChange w:id="43" w:author="Chelsey Nieman" w:date="2020-12-30T11:55:00Z">
            <w:rPr>
              <w:ins w:id="44" w:author="Chelsey Nieman" w:date="2020-12-30T11:50:00Z"/>
              <w:rFonts w:ascii="Times New Roman" w:hAnsi="Times New Roman" w:cs="Times New Roman"/>
              <w:color w:val="auto"/>
            </w:rPr>
          </w:rPrChange>
        </w:rPr>
      </w:pPr>
      <w:bookmarkStart w:id="45" w:name="introduction"/>
      <w:r w:rsidRPr="00C45CD2">
        <w:rPr>
          <w:rFonts w:ascii="Times New Roman" w:hAnsi="Times New Roman" w:cs="Times New Roman"/>
          <w:color w:val="auto"/>
          <w:sz w:val="24"/>
          <w:szCs w:val="24"/>
          <w:rPrChange w:id="46" w:author="Chelsey Nieman" w:date="2020-12-30T11:55:00Z">
            <w:rPr>
              <w:rFonts w:ascii="Times New Roman" w:hAnsi="Times New Roman" w:cs="Times New Roman"/>
              <w:color w:val="auto"/>
            </w:rPr>
          </w:rPrChange>
        </w:rPr>
        <w:t>Introduction</w:t>
      </w:r>
      <w:bookmarkEnd w:id="45"/>
    </w:p>
    <w:p w14:paraId="713A06BA" w14:textId="77777777" w:rsidR="00B55B9B" w:rsidRPr="003830E1" w:rsidRDefault="00B55B9B" w:rsidP="00B55B9B">
      <w:pPr>
        <w:spacing w:before="240"/>
        <w:ind w:firstLine="720"/>
        <w:rPr>
          <w:ins w:id="47" w:author="Chelsey Nieman" w:date="2020-12-30T11:50:00Z"/>
          <w:rFonts w:ascii="Times New Roman" w:hAnsi="Times New Roman" w:cs="Times New Roman"/>
        </w:rPr>
      </w:pPr>
      <w:commentRangeStart w:id="48"/>
      <w:commentRangeStart w:id="49"/>
      <w:ins w:id="50" w:author="Chelsey Nieman" w:date="2020-12-30T11:50:00Z">
        <w:r w:rsidRPr="003830E1">
          <w:rPr>
            <w:rFonts w:ascii="Times New Roman" w:hAnsi="Times New Roman" w:cs="Times New Roman"/>
          </w:rPr>
          <w:t>Interactions</w:t>
        </w:r>
        <w:commentRangeEnd w:id="48"/>
        <w:r>
          <w:rPr>
            <w:rStyle w:val="CommentReference"/>
          </w:rPr>
          <w:commentReference w:id="48"/>
        </w:r>
        <w:commentRangeEnd w:id="49"/>
        <w:r>
          <w:rPr>
            <w:rStyle w:val="CommentReference"/>
          </w:rPr>
          <w:commentReference w:id="49"/>
        </w:r>
        <w:r w:rsidRPr="003830E1">
          <w:rPr>
            <w:rFonts w:ascii="Times New Roman" w:hAnsi="Times New Roman" w:cs="Times New Roman"/>
          </w:rPr>
          <w:t xml:space="preserve"> between species are often </w:t>
        </w:r>
        <w:r>
          <w:rPr>
            <w:rFonts w:ascii="Times New Roman" w:hAnsi="Times New Roman" w:cs="Times New Roman"/>
          </w:rPr>
          <w:t>not heavily considered</w:t>
        </w:r>
        <w:r w:rsidRPr="003830E1">
          <w:rPr>
            <w:rFonts w:ascii="Times New Roman" w:hAnsi="Times New Roman" w:cs="Times New Roman"/>
          </w:rPr>
          <w:t xml:space="preserve"> in natural resource management in order to simplify complex management problems (Walters and Martell 2004</w:t>
        </w:r>
        <w:r>
          <w:rPr>
            <w:rFonts w:ascii="Times New Roman" w:hAnsi="Times New Roman" w:cs="Times New Roman"/>
          </w:rPr>
          <w:t>, Baum and Worm 2009</w:t>
        </w:r>
        <w:r w:rsidRPr="003830E1">
          <w:rPr>
            <w:rFonts w:ascii="Times New Roman" w:hAnsi="Times New Roman" w:cs="Times New Roman"/>
          </w:rPr>
          <w:t>).</w:t>
        </w:r>
        <w:r>
          <w:rPr>
            <w:rFonts w:ascii="Times New Roman" w:hAnsi="Times New Roman" w:cs="Times New Roman"/>
          </w:rPr>
          <w:t xml:space="preserve"> This simplification</w:t>
        </w:r>
        <w:r w:rsidRPr="003830E1">
          <w:rPr>
            <w:rFonts w:ascii="Times New Roman" w:hAnsi="Times New Roman" w:cs="Times New Roman"/>
          </w:rPr>
          <w:t xml:space="preserve"> </w:t>
        </w:r>
        <w:r>
          <w:rPr>
            <w:rFonts w:ascii="Times New Roman" w:hAnsi="Times New Roman" w:cs="Times New Roman"/>
          </w:rPr>
          <w:t>may</w:t>
        </w:r>
        <w:r w:rsidRPr="003830E1">
          <w:rPr>
            <w:rFonts w:ascii="Times New Roman" w:hAnsi="Times New Roman" w:cs="Times New Roman"/>
          </w:rPr>
          <w:t xml:space="preserve"> lead managers to make decisions that in hindsight, </w:t>
        </w:r>
        <w:r>
          <w:rPr>
            <w:rFonts w:ascii="Times New Roman" w:hAnsi="Times New Roman" w:cs="Times New Roman"/>
          </w:rPr>
          <w:t>were</w:t>
        </w:r>
        <w:r w:rsidRPr="003830E1">
          <w:rPr>
            <w:rFonts w:ascii="Times New Roman" w:hAnsi="Times New Roman" w:cs="Times New Roman"/>
          </w:rPr>
          <w:t xml:space="preserve"> ineffective or even detrimental (Walters et al. 2000; </w:t>
        </w:r>
        <w:r>
          <w:rPr>
            <w:rFonts w:ascii="Times New Roman" w:hAnsi="Times New Roman" w:cs="Times New Roman"/>
          </w:rPr>
          <w:t xml:space="preserve">Springer et al. 2003; Myers et al. 2007; </w:t>
        </w:r>
        <w:r w:rsidRPr="003830E1">
          <w:rPr>
            <w:rFonts w:ascii="Times New Roman" w:hAnsi="Times New Roman" w:cs="Times New Roman"/>
          </w:rPr>
          <w:t>Hansen et al. 2015; Sass and Shaw 2020).</w:t>
        </w:r>
        <w:r>
          <w:rPr>
            <w:rFonts w:ascii="Times New Roman" w:hAnsi="Times New Roman" w:cs="Times New Roman"/>
          </w:rPr>
          <w:t xml:space="preserve"> For example, Barents Sea capelin (</w:t>
        </w:r>
        <w:proofErr w:type="spellStart"/>
        <w:r>
          <w:rPr>
            <w:rFonts w:ascii="Times New Roman" w:hAnsi="Times New Roman" w:cs="Times New Roman"/>
            <w:i/>
          </w:rPr>
          <w:t>Mallotus</w:t>
        </w:r>
        <w:proofErr w:type="spellEnd"/>
        <w:r>
          <w:rPr>
            <w:rFonts w:ascii="Times New Roman" w:hAnsi="Times New Roman" w:cs="Times New Roman"/>
            <w:i/>
          </w:rPr>
          <w:t xml:space="preserve"> </w:t>
        </w:r>
        <w:proofErr w:type="spellStart"/>
        <w:r w:rsidRPr="009F332E">
          <w:rPr>
            <w:rFonts w:ascii="Times New Roman" w:hAnsi="Times New Roman" w:cs="Times New Roman"/>
            <w:i/>
          </w:rPr>
          <w:t>villosus</w:t>
        </w:r>
        <w:proofErr w:type="spellEnd"/>
        <w:r>
          <w:rPr>
            <w:rFonts w:ascii="Times New Roman" w:hAnsi="Times New Roman" w:cs="Times New Roman"/>
          </w:rPr>
          <w:t>) stocks have crashed due to interacting effects of overfishing and predation by Atlantic herring (</w:t>
        </w:r>
        <w:r>
          <w:rPr>
            <w:rFonts w:ascii="Times New Roman" w:hAnsi="Times New Roman" w:cs="Times New Roman"/>
            <w:i/>
          </w:rPr>
          <w:t xml:space="preserve">Clupea </w:t>
        </w:r>
        <w:proofErr w:type="spellStart"/>
        <w:r w:rsidRPr="009F332E">
          <w:rPr>
            <w:rFonts w:ascii="Times New Roman" w:hAnsi="Times New Roman" w:cs="Times New Roman"/>
            <w:i/>
          </w:rPr>
          <w:t>harengus</w:t>
        </w:r>
        <w:proofErr w:type="spellEnd"/>
        <w:r>
          <w:rPr>
            <w:rFonts w:ascii="Times New Roman" w:hAnsi="Times New Roman" w:cs="Times New Roman"/>
          </w:rPr>
          <w:t xml:space="preserve">), but </w:t>
        </w:r>
        <w:commentRangeStart w:id="51"/>
        <w:r>
          <w:rPr>
            <w:rFonts w:ascii="Times New Roman" w:hAnsi="Times New Roman" w:cs="Times New Roman"/>
          </w:rPr>
          <w:t>subsequent predation of Atlantic herring by Atlantic cod (</w:t>
        </w:r>
        <w:r>
          <w:rPr>
            <w:rFonts w:ascii="Times New Roman" w:hAnsi="Times New Roman" w:cs="Times New Roman"/>
            <w:i/>
          </w:rPr>
          <w:t xml:space="preserve">Gadus </w:t>
        </w:r>
        <w:proofErr w:type="spellStart"/>
        <w:r w:rsidRPr="009F332E">
          <w:rPr>
            <w:rFonts w:ascii="Times New Roman" w:hAnsi="Times New Roman" w:cs="Times New Roman"/>
            <w:i/>
          </w:rPr>
          <w:t>morhua</w:t>
        </w:r>
        <w:proofErr w:type="spellEnd"/>
        <w:r>
          <w:rPr>
            <w:rFonts w:ascii="Times New Roman" w:hAnsi="Times New Roman" w:cs="Times New Roman"/>
          </w:rPr>
          <w:t>)</w:t>
        </w:r>
        <w:commentRangeEnd w:id="51"/>
        <w:r>
          <w:rPr>
            <w:rFonts w:ascii="Times New Roman" w:hAnsi="Times New Roman" w:cs="Times New Roman"/>
          </w:rPr>
          <w:t xml:space="preserve"> </w:t>
        </w:r>
        <w:r>
          <w:rPr>
            <w:rStyle w:val="CommentReference"/>
          </w:rPr>
          <w:commentReference w:id="51"/>
        </w:r>
        <w:r>
          <w:rPr>
            <w:rFonts w:ascii="Times New Roman" w:hAnsi="Times New Roman" w:cs="Times New Roman"/>
          </w:rPr>
          <w:t>delayed the stocks recovery (</w:t>
        </w:r>
        <w:proofErr w:type="spellStart"/>
        <w:r>
          <w:rPr>
            <w:rFonts w:ascii="Times New Roman" w:hAnsi="Times New Roman" w:cs="Times New Roman"/>
          </w:rPr>
          <w:t>Hjermann</w:t>
        </w:r>
        <w:proofErr w:type="spellEnd"/>
        <w:r>
          <w:rPr>
            <w:rFonts w:ascii="Times New Roman" w:hAnsi="Times New Roman" w:cs="Times New Roman"/>
          </w:rPr>
          <w:t xml:space="preserve"> et al. 2004). </w:t>
        </w:r>
        <w:commentRangeStart w:id="52"/>
        <w:r w:rsidRPr="00020BE5">
          <w:rPr>
            <w:rFonts w:ascii="Times New Roman" w:hAnsi="Times New Roman" w:cs="Times New Roman"/>
          </w:rPr>
          <w:t>These unexpected outcomes</w:t>
        </w:r>
        <w:r>
          <w:rPr>
            <w:rFonts w:ascii="Times New Roman" w:hAnsi="Times New Roman" w:cs="Times New Roman"/>
          </w:rPr>
          <w:t>, and</w:t>
        </w:r>
        <w:r w:rsidRPr="00020BE5">
          <w:rPr>
            <w:rFonts w:ascii="Times New Roman" w:hAnsi="Times New Roman" w:cs="Times New Roman"/>
          </w:rPr>
          <w:t xml:space="preserve"> </w:t>
        </w:r>
        <w:r>
          <w:rPr>
            <w:rFonts w:ascii="Times New Roman" w:hAnsi="Times New Roman" w:cs="Times New Roman"/>
          </w:rPr>
          <w:t>similar</w:t>
        </w:r>
        <w:r w:rsidRPr="00020BE5">
          <w:rPr>
            <w:rFonts w:ascii="Times New Roman" w:hAnsi="Times New Roman" w:cs="Times New Roman"/>
          </w:rPr>
          <w:t xml:space="preserve"> </w:t>
        </w:r>
        <w:r>
          <w:rPr>
            <w:rFonts w:ascii="Times New Roman" w:hAnsi="Times New Roman" w:cs="Times New Roman"/>
          </w:rPr>
          <w:t xml:space="preserve">outcomes around the world occurred at least in part because managers </w:t>
        </w:r>
        <w:r w:rsidRPr="00020BE5">
          <w:rPr>
            <w:rFonts w:ascii="Times New Roman" w:hAnsi="Times New Roman" w:cs="Times New Roman"/>
          </w:rPr>
          <w:t xml:space="preserve">failed to consider interactions between multiple species and life stages (Walters </w:t>
        </w:r>
        <w:commentRangeEnd w:id="52"/>
        <w:r>
          <w:rPr>
            <w:rStyle w:val="CommentReference"/>
          </w:rPr>
          <w:commentReference w:id="52"/>
        </w:r>
        <w:r w:rsidRPr="00020BE5">
          <w:rPr>
            <w:rFonts w:ascii="Times New Roman" w:hAnsi="Times New Roman" w:cs="Times New Roman"/>
          </w:rPr>
          <w:t>et al. 2000</w:t>
        </w:r>
        <w:r>
          <w:rPr>
            <w:rFonts w:ascii="Times New Roman" w:hAnsi="Times New Roman" w:cs="Times New Roman"/>
          </w:rPr>
          <w:t xml:space="preserve">; </w:t>
        </w:r>
        <w:r w:rsidRPr="00020BE5">
          <w:rPr>
            <w:rFonts w:ascii="Times New Roman" w:hAnsi="Times New Roman" w:cs="Times New Roman"/>
          </w:rPr>
          <w:t>Jackson et al. 2001</w:t>
        </w:r>
        <w:r>
          <w:rPr>
            <w:rFonts w:ascii="Times New Roman" w:hAnsi="Times New Roman" w:cs="Times New Roman"/>
          </w:rPr>
          <w:t xml:space="preserve">; Hansen et al. 2017; </w:t>
        </w:r>
        <w:proofErr w:type="spellStart"/>
        <w:r>
          <w:rPr>
            <w:rFonts w:ascii="Times New Roman" w:hAnsi="Times New Roman" w:cs="Times New Roman"/>
          </w:rPr>
          <w:t>Embke</w:t>
        </w:r>
        <w:proofErr w:type="spellEnd"/>
        <w:r>
          <w:rPr>
            <w:rFonts w:ascii="Times New Roman" w:hAnsi="Times New Roman" w:cs="Times New Roman"/>
          </w:rPr>
          <w:t xml:space="preserve"> et al. 2019; Hutchings 2000</w:t>
        </w:r>
        <w:r w:rsidRPr="00020BE5">
          <w:rPr>
            <w:rFonts w:ascii="Times New Roman" w:hAnsi="Times New Roman" w:cs="Times New Roman"/>
          </w:rPr>
          <w:t>).</w:t>
        </w:r>
        <w:r>
          <w:rPr>
            <w:rFonts w:ascii="Times New Roman" w:hAnsi="Times New Roman" w:cs="Times New Roman"/>
          </w:rPr>
          <w:t xml:space="preserve"> Although difficult, e</w:t>
        </w:r>
        <w:r w:rsidRPr="003830E1">
          <w:rPr>
            <w:rFonts w:ascii="Times New Roman" w:hAnsi="Times New Roman" w:cs="Times New Roman"/>
          </w:rPr>
          <w:t>cosystem-based management</w:t>
        </w:r>
        <w:r>
          <w:rPr>
            <w:rFonts w:ascii="Times New Roman" w:hAnsi="Times New Roman" w:cs="Times New Roman"/>
          </w:rPr>
          <w:t>, which</w:t>
        </w:r>
        <w:r w:rsidRPr="003830E1">
          <w:rPr>
            <w:rFonts w:ascii="Times New Roman" w:hAnsi="Times New Roman" w:cs="Times New Roman"/>
          </w:rPr>
          <w:t xml:space="preserve"> </w:t>
        </w:r>
        <w:r>
          <w:rPr>
            <w:rFonts w:ascii="Times New Roman" w:hAnsi="Times New Roman" w:cs="Times New Roman"/>
          </w:rPr>
          <w:t>uses</w:t>
        </w:r>
        <w:r w:rsidRPr="003830E1">
          <w:rPr>
            <w:rFonts w:ascii="Times New Roman" w:hAnsi="Times New Roman" w:cs="Times New Roman"/>
          </w:rPr>
          <w:t xml:space="preserve"> a holistic approach to manag</w:t>
        </w:r>
        <w:r>
          <w:rPr>
            <w:rFonts w:ascii="Times New Roman" w:hAnsi="Times New Roman" w:cs="Times New Roman"/>
          </w:rPr>
          <w:t>e</w:t>
        </w:r>
        <w:r w:rsidRPr="003830E1">
          <w:rPr>
            <w:rFonts w:ascii="Times New Roman" w:hAnsi="Times New Roman" w:cs="Times New Roman"/>
          </w:rPr>
          <w:t xml:space="preserve"> natural resources that includes </w:t>
        </w:r>
        <w:r>
          <w:rPr>
            <w:rFonts w:ascii="Times New Roman" w:hAnsi="Times New Roman" w:cs="Times New Roman"/>
          </w:rPr>
          <w:t xml:space="preserve">accounting for inter-specific interactions and human decision making, </w:t>
        </w:r>
        <w:r w:rsidRPr="00020BE5">
          <w:rPr>
            <w:rFonts w:ascii="Times New Roman" w:hAnsi="Times New Roman" w:cs="Times New Roman"/>
          </w:rPr>
          <w:t xml:space="preserve">can help managers avoid unexpected, and often </w:t>
        </w:r>
        <w:r>
          <w:rPr>
            <w:rFonts w:ascii="Times New Roman" w:hAnsi="Times New Roman" w:cs="Times New Roman"/>
          </w:rPr>
          <w:t>undesirable</w:t>
        </w:r>
        <w:r w:rsidRPr="00020BE5">
          <w:rPr>
            <w:rFonts w:ascii="Times New Roman" w:hAnsi="Times New Roman" w:cs="Times New Roman"/>
          </w:rPr>
          <w:t>, outcomes (Pine et al. 2009).</w:t>
        </w:r>
        <w:r w:rsidRPr="003830E1" w:rsidDel="00C362FB">
          <w:rPr>
            <w:rFonts w:ascii="Times New Roman" w:hAnsi="Times New Roman" w:cs="Times New Roman"/>
          </w:rPr>
          <w:t xml:space="preserve"> </w:t>
        </w:r>
      </w:ins>
    </w:p>
    <w:p w14:paraId="5A210AED" w14:textId="77777777" w:rsidR="00B55B9B" w:rsidRPr="00B233A4" w:rsidRDefault="00B55B9B" w:rsidP="00B55B9B">
      <w:pPr>
        <w:spacing w:before="240"/>
        <w:ind w:firstLine="720"/>
        <w:rPr>
          <w:ins w:id="53" w:author="Chelsey Nieman" w:date="2020-12-30T11:50:00Z"/>
          <w:rFonts w:ascii="Times New Roman" w:hAnsi="Times New Roman" w:cs="Times New Roman"/>
        </w:rPr>
      </w:pPr>
      <w:ins w:id="54" w:author="Chelsey Nieman" w:date="2020-12-30T11:50:00Z">
        <w:r>
          <w:rPr>
            <w:rFonts w:ascii="Times New Roman" w:hAnsi="Times New Roman" w:cs="Times New Roman"/>
          </w:rPr>
          <w:t>The most undesirable scenario for a manager whose single-species focused intervention has led to an unexpected response is that this action leads to a switch to an undesirable alternative stable state of the system. Regime shifts like this are well documented in aquatic systems and exceedingly difficult to reverse once they’ve occurred (</w:t>
        </w:r>
        <w:commentRangeStart w:id="55"/>
        <w:commentRangeStart w:id="56"/>
        <w:commentRangeStart w:id="57"/>
        <w:commentRangeStart w:id="58"/>
        <w:r>
          <w:rPr>
            <w:rFonts w:ascii="Times New Roman" w:hAnsi="Times New Roman" w:cs="Times New Roman"/>
          </w:rPr>
          <w:t>Carpenter, 2003</w:t>
        </w:r>
        <w:commentRangeEnd w:id="55"/>
        <w:r>
          <w:rPr>
            <w:rStyle w:val="CommentReference"/>
          </w:rPr>
          <w:commentReference w:id="55"/>
        </w:r>
        <w:commentRangeEnd w:id="56"/>
        <w:r>
          <w:rPr>
            <w:rStyle w:val="CommentReference"/>
          </w:rPr>
          <w:commentReference w:id="56"/>
        </w:r>
        <w:commentRangeEnd w:id="57"/>
        <w:r>
          <w:rPr>
            <w:rStyle w:val="CommentReference"/>
          </w:rPr>
          <w:commentReference w:id="57"/>
        </w:r>
        <w:commentRangeEnd w:id="58"/>
        <w:r>
          <w:rPr>
            <w:rStyle w:val="CommentReference"/>
          </w:rPr>
          <w:commentReference w:id="58"/>
        </w:r>
        <w:r>
          <w:rPr>
            <w:rFonts w:ascii="Times New Roman" w:hAnsi="Times New Roman" w:cs="Times New Roman"/>
          </w:rPr>
          <w:t>). Regime shifts represent an abrupt change in ecosystem configuration that can be self-reinforcing (</w:t>
        </w:r>
        <w:r w:rsidRPr="001D16D9">
          <w:rPr>
            <w:rFonts w:ascii="Times New Roman" w:hAnsi="Times New Roman" w:cs="Times New Roman"/>
            <w:bCs/>
          </w:rPr>
          <w:t>Carpenter, 2003</w:t>
        </w:r>
        <w:r w:rsidRPr="00A62832">
          <w:rPr>
            <w:rFonts w:ascii="Times New Roman" w:hAnsi="Times New Roman" w:cs="Times New Roman"/>
            <w:bCs/>
          </w:rPr>
          <w:t>).</w:t>
        </w:r>
        <w:r>
          <w:rPr>
            <w:rFonts w:ascii="Times New Roman" w:hAnsi="Times New Roman" w:cs="Times New Roman"/>
          </w:rPr>
          <w:t xml:space="preserve"> C</w:t>
        </w:r>
        <w:r w:rsidRPr="00AC1F3C">
          <w:rPr>
            <w:rFonts w:ascii="Times New Roman" w:hAnsi="Times New Roman" w:cs="Times New Roman"/>
          </w:rPr>
          <w:t xml:space="preserve">omplex intra- and inter-specific interactions in aquatic systems can result in positive feedback loops that allow a stable state to reinforce itself such that efforts by managers to change the stable state may have no or unintended effects. Walters and </w:t>
        </w:r>
        <w:proofErr w:type="spellStart"/>
        <w:r w:rsidRPr="00AC1F3C">
          <w:rPr>
            <w:rFonts w:ascii="Times New Roman" w:hAnsi="Times New Roman" w:cs="Times New Roman"/>
          </w:rPr>
          <w:t>Kitchell</w:t>
        </w:r>
        <w:proofErr w:type="spellEnd"/>
        <w:r w:rsidRPr="00AC1F3C">
          <w:rPr>
            <w:rFonts w:ascii="Times New Roman" w:hAnsi="Times New Roman" w:cs="Times New Roman"/>
          </w:rPr>
          <w:t xml:space="preserve"> (2001) described how positive feedback loops</w:t>
        </w:r>
        <w:r>
          <w:rPr>
            <w:rFonts w:ascii="Times New Roman" w:hAnsi="Times New Roman" w:cs="Times New Roman"/>
          </w:rPr>
          <w:t xml:space="preserve"> due to cultivation effects</w:t>
        </w:r>
        <w:r w:rsidRPr="00AC1F3C">
          <w:rPr>
            <w:rFonts w:ascii="Times New Roman" w:hAnsi="Times New Roman" w:cs="Times New Roman"/>
          </w:rPr>
          <w:t xml:space="preserve"> c</w:t>
        </w:r>
        <w:r>
          <w:rPr>
            <w:rFonts w:ascii="Times New Roman" w:hAnsi="Times New Roman" w:cs="Times New Roman"/>
          </w:rPr>
          <w:t>ould</w:t>
        </w:r>
        <w:r w:rsidRPr="00AC1F3C">
          <w:rPr>
            <w:rFonts w:ascii="Times New Roman" w:hAnsi="Times New Roman" w:cs="Times New Roman"/>
          </w:rPr>
          <w:t xml:space="preserve"> create two </w:t>
        </w:r>
        <w:r>
          <w:rPr>
            <w:rFonts w:ascii="Times New Roman" w:hAnsi="Times New Roman" w:cs="Times New Roman"/>
          </w:rPr>
          <w:t xml:space="preserve">alternative </w:t>
        </w:r>
        <w:r w:rsidRPr="00AC1F3C">
          <w:rPr>
            <w:rFonts w:ascii="Times New Roman" w:hAnsi="Times New Roman" w:cs="Times New Roman"/>
          </w:rPr>
          <w:t xml:space="preserve">stable states in a </w:t>
        </w:r>
        <w:r>
          <w:rPr>
            <w:rFonts w:ascii="Times New Roman" w:hAnsi="Times New Roman" w:cs="Times New Roman"/>
          </w:rPr>
          <w:t xml:space="preserve">“trophic triangle” </w:t>
        </w:r>
        <w:r w:rsidRPr="00AC1F3C">
          <w:rPr>
            <w:rFonts w:ascii="Times New Roman" w:hAnsi="Times New Roman" w:cs="Times New Roman"/>
          </w:rPr>
          <w:t xml:space="preserve">food web consisting of </w:t>
        </w:r>
        <w:r>
          <w:rPr>
            <w:rFonts w:ascii="Times New Roman" w:hAnsi="Times New Roman" w:cs="Times New Roman"/>
          </w:rPr>
          <w:t xml:space="preserve">the adult and juvenile stages of </w:t>
        </w:r>
        <w:r w:rsidRPr="00AC1F3C">
          <w:rPr>
            <w:rFonts w:ascii="Times New Roman" w:hAnsi="Times New Roman" w:cs="Times New Roman"/>
          </w:rPr>
          <w:t>a top predator and a forage</w:t>
        </w:r>
        <w:commentRangeStart w:id="59"/>
        <w:commentRangeStart w:id="60"/>
        <w:r w:rsidRPr="00AC1F3C">
          <w:rPr>
            <w:rFonts w:ascii="Times New Roman" w:hAnsi="Times New Roman" w:cs="Times New Roman"/>
          </w:rPr>
          <w:t xml:space="preserve"> species</w:t>
        </w:r>
        <w:commentRangeEnd w:id="59"/>
        <w:r>
          <w:rPr>
            <w:rStyle w:val="CommentReference"/>
          </w:rPr>
          <w:commentReference w:id="59"/>
        </w:r>
        <w:commentRangeEnd w:id="60"/>
        <w:r>
          <w:rPr>
            <w:rStyle w:val="CommentReference"/>
          </w:rPr>
          <w:commentReference w:id="60"/>
        </w:r>
        <w:r>
          <w:rPr>
            <w:rFonts w:ascii="Times New Roman" w:hAnsi="Times New Roman" w:cs="Times New Roman"/>
          </w:rPr>
          <w:t xml:space="preserve">. Further, De </w:t>
        </w:r>
        <w:proofErr w:type="spellStart"/>
        <w:r>
          <w:rPr>
            <w:rFonts w:ascii="Times New Roman" w:hAnsi="Times New Roman" w:cs="Times New Roman"/>
          </w:rPr>
          <w:t>Roos</w:t>
        </w:r>
        <w:proofErr w:type="spellEnd"/>
        <w:r>
          <w:rPr>
            <w:rFonts w:ascii="Times New Roman" w:hAnsi="Times New Roman" w:cs="Times New Roman"/>
          </w:rPr>
          <w:t xml:space="preserve"> and Persson (2002) describe how size- and food-dependent individual growth can result in depensatory population growth, also known as ‘Allee Effects’. Under</w:t>
        </w:r>
        <w:r w:rsidRPr="00AC1F3C">
          <w:rPr>
            <w:rFonts w:ascii="Times New Roman" w:hAnsi="Times New Roman" w:cs="Times New Roman"/>
          </w:rPr>
          <w:t xml:space="preserve"> low exploitation, the top predator is abundant and able to cultivate conditions to increase survival of its juveniles by preying on the predators of its juveniles, namely the forage species. Alternatively, the forage species may dominate when exploitation of the top predator is high (as is the case in many fisheries), allowing the forage species to cultivate conditions for itself through predation on juveniles of the top predator. </w:t>
        </w:r>
        <w:r>
          <w:rPr>
            <w:rFonts w:ascii="Times New Roman" w:hAnsi="Times New Roman" w:cs="Times New Roman"/>
          </w:rPr>
          <w:t>Depensatory growth effects on the predator population further limit its ability to rebound and become abundant again.</w:t>
        </w:r>
        <w:r w:rsidRPr="00AC1F3C">
          <w:rPr>
            <w:rFonts w:ascii="Times New Roman" w:hAnsi="Times New Roman" w:cs="Times New Roman"/>
          </w:rPr>
          <w:t xml:space="preserve"> </w:t>
        </w:r>
      </w:ins>
    </w:p>
    <w:p w14:paraId="40ACFB97" w14:textId="77777777" w:rsidR="00B55B9B" w:rsidRDefault="00B55B9B" w:rsidP="00B55B9B">
      <w:pPr>
        <w:ind w:firstLine="720"/>
        <w:rPr>
          <w:ins w:id="61" w:author="Chelsey Nieman" w:date="2020-12-30T11:50:00Z"/>
          <w:rFonts w:ascii="Times New Roman" w:hAnsi="Times New Roman"/>
        </w:rPr>
      </w:pPr>
      <w:ins w:id="62" w:author="Chelsey Nieman" w:date="2020-12-30T11:50:00Z">
        <w:r>
          <w:rPr>
            <w:rFonts w:ascii="Times New Roman" w:hAnsi="Times New Roman"/>
          </w:rPr>
          <w:lastRenderedPageBreak/>
          <w:t>In addition to interactions with non-targeted species as in the simple trophic triangle described above, harvested populations are often embedded in a larger community where harvest of multiple species takes place</w:t>
        </w:r>
        <w:r w:rsidRPr="00AC1F3C">
          <w:rPr>
            <w:rFonts w:ascii="Times New Roman" w:hAnsi="Times New Roman"/>
          </w:rPr>
          <w:t xml:space="preserve"> (Hansen et al. 2015). The tradeoffs between competing management goals for several co-occurring </w:t>
        </w:r>
        <w:r>
          <w:rPr>
            <w:rFonts w:ascii="Times New Roman" w:hAnsi="Times New Roman"/>
          </w:rPr>
          <w:t xml:space="preserve">exploited </w:t>
        </w:r>
        <w:r w:rsidRPr="00AC1F3C">
          <w:rPr>
            <w:rFonts w:ascii="Times New Roman" w:hAnsi="Times New Roman"/>
          </w:rPr>
          <w:t xml:space="preserve">species </w:t>
        </w:r>
        <w:r>
          <w:rPr>
            <w:rFonts w:ascii="Times New Roman" w:hAnsi="Times New Roman"/>
          </w:rPr>
          <w:t xml:space="preserve">in recreational fisheries </w:t>
        </w:r>
        <w:r w:rsidRPr="00AC1F3C">
          <w:rPr>
            <w:rFonts w:ascii="Times New Roman" w:hAnsi="Times New Roman"/>
          </w:rPr>
          <w:t xml:space="preserve">are often not considered; however, some notable exceptions do exist </w:t>
        </w:r>
        <w:r>
          <w:rPr>
            <w:rFonts w:ascii="Times New Roman" w:hAnsi="Times New Roman"/>
          </w:rPr>
          <w:t xml:space="preserve">in commercial fisheries </w:t>
        </w:r>
        <w:r w:rsidRPr="00AC1F3C">
          <w:rPr>
            <w:rFonts w:ascii="Times New Roman" w:hAnsi="Times New Roman"/>
          </w:rPr>
          <w:t>(</w:t>
        </w:r>
        <w:r>
          <w:rPr>
            <w:rFonts w:ascii="Times New Roman" w:hAnsi="Times New Roman"/>
          </w:rPr>
          <w:t xml:space="preserve">e.g., </w:t>
        </w:r>
        <w:r w:rsidRPr="00AC1F3C">
          <w:rPr>
            <w:rFonts w:ascii="Times New Roman" w:hAnsi="Times New Roman"/>
          </w:rPr>
          <w:t xml:space="preserve">Essington et al. 2015, </w:t>
        </w:r>
        <w:proofErr w:type="spellStart"/>
        <w:r w:rsidRPr="00AC1F3C">
          <w:rPr>
            <w:rFonts w:ascii="Times New Roman" w:hAnsi="Times New Roman"/>
          </w:rPr>
          <w:t>Oken</w:t>
        </w:r>
        <w:proofErr w:type="spellEnd"/>
        <w:r w:rsidRPr="00AC1F3C">
          <w:rPr>
            <w:rFonts w:ascii="Times New Roman" w:hAnsi="Times New Roman"/>
          </w:rPr>
          <w:t xml:space="preserve"> et al. 2016). Essington et al. (2015) used competing objectives for a predator fishery (Atlantic cod, </w:t>
        </w:r>
        <w:r w:rsidRPr="007D2410">
          <w:rPr>
            <w:rFonts w:ascii="Times New Roman" w:hAnsi="Times New Roman"/>
            <w:i/>
          </w:rPr>
          <w:t xml:space="preserve">Gadus </w:t>
        </w:r>
        <w:proofErr w:type="spellStart"/>
        <w:r w:rsidRPr="007D2410">
          <w:rPr>
            <w:rFonts w:ascii="Times New Roman" w:hAnsi="Times New Roman"/>
            <w:i/>
          </w:rPr>
          <w:t>morhua</w:t>
        </w:r>
        <w:proofErr w:type="spellEnd"/>
        <w:r w:rsidRPr="00AC1F3C">
          <w:rPr>
            <w:rFonts w:ascii="Times New Roman" w:hAnsi="Times New Roman"/>
          </w:rPr>
          <w:t xml:space="preserve">) and a forage species fishery (Atlantic herring, </w:t>
        </w:r>
        <w:r w:rsidRPr="007D2410">
          <w:rPr>
            <w:rFonts w:ascii="Times New Roman" w:hAnsi="Times New Roman"/>
            <w:i/>
          </w:rPr>
          <w:t xml:space="preserve">Clupea </w:t>
        </w:r>
        <w:proofErr w:type="spellStart"/>
        <w:r w:rsidRPr="007D2410">
          <w:rPr>
            <w:rFonts w:ascii="Times New Roman" w:hAnsi="Times New Roman"/>
            <w:i/>
          </w:rPr>
          <w:t>harengus</w:t>
        </w:r>
        <w:proofErr w:type="spellEnd"/>
        <w:r w:rsidRPr="00AC1F3C">
          <w:rPr>
            <w:rFonts w:ascii="Times New Roman" w:hAnsi="Times New Roman"/>
          </w:rPr>
          <w:t xml:space="preserve">) </w:t>
        </w:r>
        <w:r>
          <w:rPr>
            <w:rFonts w:ascii="Times New Roman" w:hAnsi="Times New Roman"/>
          </w:rPr>
          <w:t>and</w:t>
        </w:r>
        <w:r w:rsidRPr="00AC1F3C">
          <w:rPr>
            <w:rFonts w:ascii="Times New Roman" w:hAnsi="Times New Roman"/>
          </w:rPr>
          <w:t xml:space="preserve"> show</w:t>
        </w:r>
        <w:r>
          <w:rPr>
            <w:rFonts w:ascii="Times New Roman" w:hAnsi="Times New Roman"/>
          </w:rPr>
          <w:t>ed</w:t>
        </w:r>
        <w:r w:rsidRPr="00AC1F3C">
          <w:rPr>
            <w:rFonts w:ascii="Times New Roman" w:hAnsi="Times New Roman"/>
          </w:rPr>
          <w:t xml:space="preserve"> how ecological interactions between the two and the market price of each species c</w:t>
        </w:r>
        <w:r>
          <w:rPr>
            <w:rFonts w:ascii="Times New Roman" w:hAnsi="Times New Roman"/>
          </w:rPr>
          <w:t>ould</w:t>
        </w:r>
        <w:r w:rsidRPr="00AC1F3C">
          <w:rPr>
            <w:rFonts w:ascii="Times New Roman" w:hAnsi="Times New Roman"/>
          </w:rPr>
          <w:t xml:space="preserve"> be combined to determine the appropriate level of mortality for each species given specific management goals (maximizing combined profit of both species at equilibrium). </w:t>
        </w:r>
        <w:r>
          <w:rPr>
            <w:rFonts w:ascii="Times New Roman" w:hAnsi="Times New Roman"/>
          </w:rPr>
          <w:t>Although understanding interspecific interactions may reduce unexpected outcomes in fisheries management decisions and avoid catastrophic regime shifts, they can also be leveraged by managers to creatively achieve their goals.</w:t>
        </w:r>
      </w:ins>
    </w:p>
    <w:p w14:paraId="473CB35C" w14:textId="77777777" w:rsidR="00B55B9B" w:rsidRPr="00472840" w:rsidRDefault="00B55B9B" w:rsidP="00B55B9B">
      <w:pPr>
        <w:ind w:firstLine="720"/>
        <w:rPr>
          <w:ins w:id="63" w:author="Chelsey Nieman" w:date="2020-12-30T11:50:00Z"/>
          <w:rFonts w:ascii="Times New Roman" w:hAnsi="Times New Roman"/>
        </w:rPr>
      </w:pPr>
      <w:commentRangeStart w:id="64"/>
      <w:commentRangeStart w:id="65"/>
      <w:commentRangeStart w:id="66"/>
      <w:ins w:id="67" w:author="Chelsey Nieman" w:date="2020-12-30T11:50:00Z">
        <w:r>
          <w:rPr>
            <w:rFonts w:ascii="Times New Roman" w:hAnsi="Times New Roman"/>
          </w:rPr>
          <w:t>Recreational</w:t>
        </w:r>
        <w:commentRangeEnd w:id="64"/>
        <w:commentRangeEnd w:id="65"/>
        <w:commentRangeEnd w:id="66"/>
        <w:r>
          <w:rPr>
            <w:rStyle w:val="CommentReference"/>
          </w:rPr>
          <w:commentReference w:id="64"/>
        </w:r>
        <w:r>
          <w:rPr>
            <w:rStyle w:val="CommentReference"/>
          </w:rPr>
          <w:commentReference w:id="65"/>
        </w:r>
        <w:r>
          <w:rPr>
            <w:rStyle w:val="CommentReference"/>
          </w:rPr>
          <w:commentReference w:id="66"/>
        </w:r>
        <w:r>
          <w:rPr>
            <w:rFonts w:ascii="Times New Roman" w:hAnsi="Times New Roman"/>
          </w:rPr>
          <w:t xml:space="preserve"> fisheries are model systems where managers could take advantage of interspecific interactions to solve complex problems through an ecosystem-based or adaptive management approach. </w:t>
        </w:r>
        <w:commentRangeStart w:id="68"/>
        <w:r>
          <w:rPr>
            <w:rFonts w:ascii="Times New Roman" w:hAnsi="Times New Roman"/>
          </w:rPr>
          <w:t>Inland recreational fisheries specifically are well suited to this because of their well-defined boundaries and widespread occurrence across the landscape allowing for replication and comparison (Walters 1986). A</w:t>
        </w:r>
        <w:commentRangeStart w:id="69"/>
        <w:r>
          <w:rPr>
            <w:rFonts w:ascii="Times New Roman" w:hAnsi="Times New Roman"/>
          </w:rPr>
          <w:t xml:space="preserve">daptive management using experimental management actions across many independent systems could allow managers to generate new knowledge about how to creatively manage these systems, however, this is not always feasible. </w:t>
        </w:r>
        <w:commentRangeEnd w:id="68"/>
        <w:r>
          <w:rPr>
            <w:rStyle w:val="CommentReference"/>
          </w:rPr>
          <w:commentReference w:id="68"/>
        </w:r>
        <w:commentRangeEnd w:id="69"/>
        <w:r>
          <w:rPr>
            <w:rStyle w:val="CommentReference"/>
          </w:rPr>
          <w:commentReference w:id="69"/>
        </w:r>
        <w:r>
          <w:rPr>
            <w:rFonts w:ascii="Times New Roman" w:hAnsi="Times New Roman"/>
          </w:rPr>
          <w:t>Management goals, in systems that exhibit multiple stable states, are primarily to maintain fisheries in the ‘desired’ stable state, or the state in which the species most desired by anglers dominates the system. While these desired stable states exist within a broader safe operating space, certain management interventions can result in shifts into ‘undesired’ states – or states outside that safe operating space. Managers are</w:t>
        </w:r>
        <w:r w:rsidRPr="00AC1F3C">
          <w:rPr>
            <w:rFonts w:ascii="Times New Roman" w:hAnsi="Times New Roman"/>
          </w:rPr>
          <w:t xml:space="preserve"> </w:t>
        </w:r>
        <w:commentRangeStart w:id="70"/>
        <w:commentRangeStart w:id="71"/>
        <w:r w:rsidRPr="00AC1F3C">
          <w:rPr>
            <w:rFonts w:ascii="Times New Roman" w:hAnsi="Times New Roman"/>
          </w:rPr>
          <w:t>limited in</w:t>
        </w:r>
        <w:r>
          <w:rPr>
            <w:rFonts w:ascii="Times New Roman" w:hAnsi="Times New Roman"/>
          </w:rPr>
          <w:t xml:space="preserve"> the ways in which they can</w:t>
        </w:r>
        <w:r w:rsidRPr="00AC1F3C">
          <w:rPr>
            <w:rFonts w:ascii="Times New Roman" w:hAnsi="Times New Roman"/>
          </w:rPr>
          <w:t xml:space="preserve"> influence recreational fisheries (i.e., fishing regulations, stocking, habitat alteration, valuation), </w:t>
        </w:r>
        <w:r>
          <w:rPr>
            <w:rFonts w:ascii="Times New Roman" w:hAnsi="Times New Roman"/>
          </w:rPr>
          <w:t xml:space="preserve">yet fisheries users have diverse goals. Given their complexity, </w:t>
        </w:r>
        <w:r w:rsidRPr="00AC1F3C">
          <w:rPr>
            <w:rFonts w:ascii="Times New Roman" w:hAnsi="Times New Roman"/>
          </w:rPr>
          <w:t xml:space="preserve">understanding and leveraging ecological interactions </w:t>
        </w:r>
        <w:r>
          <w:rPr>
            <w:rFonts w:ascii="Times New Roman" w:hAnsi="Times New Roman"/>
          </w:rPr>
          <w:t xml:space="preserve">may </w:t>
        </w:r>
        <w:r w:rsidRPr="00AC1F3C">
          <w:rPr>
            <w:rFonts w:ascii="Times New Roman" w:hAnsi="Times New Roman"/>
          </w:rPr>
          <w:t xml:space="preserve">allow managers to make the most of the limited tools at their disposal to keep systems within a safe operating space and to meet the diverse goals of </w:t>
        </w:r>
        <w:r>
          <w:rPr>
            <w:rFonts w:ascii="Times New Roman" w:hAnsi="Times New Roman"/>
          </w:rPr>
          <w:t xml:space="preserve">recreational fishery </w:t>
        </w:r>
        <w:r w:rsidRPr="00AC1F3C">
          <w:rPr>
            <w:rFonts w:ascii="Times New Roman" w:hAnsi="Times New Roman"/>
          </w:rPr>
          <w:t>users in the system (</w:t>
        </w:r>
        <w:commentRangeEnd w:id="70"/>
        <w:r>
          <w:rPr>
            <w:rStyle w:val="CommentReference"/>
          </w:rPr>
          <w:commentReference w:id="70"/>
        </w:r>
        <w:commentRangeEnd w:id="71"/>
        <w:r>
          <w:rPr>
            <w:rStyle w:val="CommentReference"/>
          </w:rPr>
          <w:commentReference w:id="71"/>
        </w:r>
        <w:r w:rsidRPr="00AC1F3C">
          <w:rPr>
            <w:rFonts w:ascii="Times New Roman" w:hAnsi="Times New Roman"/>
          </w:rPr>
          <w:t>Carpenter et al. 2017).</w:t>
        </w:r>
        <w:r>
          <w:rPr>
            <w:rFonts w:ascii="Times New Roman" w:hAnsi="Times New Roman"/>
          </w:rPr>
          <w:t xml:space="preserve"> </w:t>
        </w:r>
      </w:ins>
    </w:p>
    <w:p w14:paraId="76D8AB8C" w14:textId="0F5E3D65" w:rsidR="00B55B9B" w:rsidRPr="00B55B9B" w:rsidRDefault="00B55B9B" w:rsidP="00B55B9B">
      <w:pPr>
        <w:ind w:firstLine="720"/>
        <w:rPr>
          <w:rFonts w:ascii="Times New Roman" w:hAnsi="Times New Roman" w:cs="Times New Roman"/>
        </w:rPr>
        <w:pPrChange w:id="72" w:author="Chelsey Nieman" w:date="2020-12-30T11:50:00Z">
          <w:pPr>
            <w:pStyle w:val="Heading1"/>
            <w:keepNext w:val="0"/>
            <w:keepLines w:val="0"/>
            <w:widowControl w:val="0"/>
            <w:suppressLineNumbers/>
          </w:pPr>
        </w:pPrChange>
      </w:pPr>
      <w:ins w:id="73" w:author="Chelsey Nieman" w:date="2020-12-30T11:50:00Z">
        <w:r w:rsidRPr="00AC1F3C">
          <w:rPr>
            <w:rFonts w:ascii="Times New Roman" w:hAnsi="Times New Roman"/>
          </w:rPr>
          <w:t>Here</w:t>
        </w:r>
        <w:r>
          <w:rPr>
            <w:rFonts w:ascii="Times New Roman" w:hAnsi="Times New Roman"/>
          </w:rPr>
          <w:t>,</w:t>
        </w:r>
        <w:r w:rsidRPr="00AC1F3C">
          <w:rPr>
            <w:rFonts w:ascii="Times New Roman" w:hAnsi="Times New Roman"/>
          </w:rPr>
          <w:t xml:space="preserve"> we use </w:t>
        </w:r>
        <w:r>
          <w:rPr>
            <w:rFonts w:ascii="Times New Roman" w:hAnsi="Times New Roman"/>
          </w:rPr>
          <w:t>a model</w:t>
        </w:r>
        <w:r w:rsidRPr="00AC1F3C">
          <w:rPr>
            <w:rFonts w:ascii="Times New Roman" w:hAnsi="Times New Roman"/>
          </w:rPr>
          <w:t xml:space="preserve"> of a recreational fishery with two managed species to explore </w:t>
        </w:r>
        <w:r>
          <w:rPr>
            <w:rFonts w:ascii="Times New Roman" w:hAnsi="Times New Roman"/>
          </w:rPr>
          <w:t>whether</w:t>
        </w:r>
        <w:r w:rsidRPr="00AC1F3C">
          <w:rPr>
            <w:rFonts w:ascii="Times New Roman" w:hAnsi="Times New Roman"/>
          </w:rPr>
          <w:t xml:space="preserve"> managers can leverage ecological</w:t>
        </w:r>
        <w:r>
          <w:rPr>
            <w:rFonts w:ascii="Times New Roman" w:hAnsi="Times New Roman"/>
          </w:rPr>
          <w:t>, inter-specific</w:t>
        </w:r>
        <w:r w:rsidRPr="00AC1F3C">
          <w:rPr>
            <w:rFonts w:ascii="Times New Roman" w:hAnsi="Times New Roman"/>
          </w:rPr>
          <w:t xml:space="preserve"> interactions to achieve</w:t>
        </w:r>
        <w:r>
          <w:rPr>
            <w:rFonts w:ascii="Times New Roman" w:hAnsi="Times New Roman"/>
          </w:rPr>
          <w:t xml:space="preserve"> desired outcomes</w:t>
        </w:r>
        <w:r w:rsidRPr="00AC1F3C">
          <w:rPr>
            <w:rFonts w:ascii="Times New Roman" w:hAnsi="Times New Roman"/>
          </w:rPr>
          <w:t>.</w:t>
        </w:r>
        <w:r>
          <w:rPr>
            <w:rFonts w:ascii="Times New Roman" w:hAnsi="Times New Roman"/>
          </w:rPr>
          <w:t xml:space="preserve"> The hypothetical manager’s motivation in our model experiments is to promote </w:t>
        </w:r>
        <w:commentRangeStart w:id="74"/>
        <w:commentRangeStart w:id="75"/>
        <w:r w:rsidRPr="00AC1F3C">
          <w:rPr>
            <w:rFonts w:ascii="Times New Roman" w:hAnsi="Times New Roman"/>
          </w:rPr>
          <w:t xml:space="preserve">stable states where the desired species dominates, resulting in higher </w:t>
        </w:r>
        <w:commentRangeEnd w:id="74"/>
        <w:r>
          <w:rPr>
            <w:rStyle w:val="CommentReference"/>
          </w:rPr>
          <w:commentReference w:id="74"/>
        </w:r>
        <w:commentRangeEnd w:id="75"/>
        <w:r>
          <w:rPr>
            <w:rStyle w:val="CommentReference"/>
          </w:rPr>
          <w:commentReference w:id="75"/>
        </w:r>
        <w:r w:rsidRPr="00AC1F3C">
          <w:rPr>
            <w:rFonts w:ascii="Times New Roman" w:hAnsi="Times New Roman"/>
          </w:rPr>
          <w:t xml:space="preserve">economic benefits and user satisfaction. </w:t>
        </w:r>
        <w:commentRangeStart w:id="76"/>
        <w:commentRangeStart w:id="77"/>
        <w:r w:rsidRPr="00AC1F3C">
          <w:rPr>
            <w:rFonts w:ascii="Times New Roman" w:hAnsi="Times New Roman"/>
          </w:rPr>
          <w:t>Our model, like all models, makes necessary simplifying assumptions to balance tractability with realism. We use a relatively simple fishery model that allows for the interaction and harvest of two species</w:t>
        </w:r>
        <w:r>
          <w:rPr>
            <w:rFonts w:ascii="Times New Roman" w:hAnsi="Times New Roman"/>
          </w:rPr>
          <w:t>,</w:t>
        </w:r>
        <w:r w:rsidRPr="00AC1F3C">
          <w:rPr>
            <w:rFonts w:ascii="Times New Roman" w:hAnsi="Times New Roman"/>
          </w:rPr>
          <w:t xml:space="preserve"> which is an improvement over many of the single species models used to date. </w:t>
        </w:r>
        <w:commentRangeEnd w:id="76"/>
        <w:r>
          <w:rPr>
            <w:rStyle w:val="CommentReference"/>
          </w:rPr>
          <w:commentReference w:id="76"/>
        </w:r>
        <w:commentRangeEnd w:id="77"/>
        <w:r>
          <w:rPr>
            <w:rStyle w:val="CommentReference"/>
          </w:rPr>
          <w:commentReference w:id="77"/>
        </w:r>
        <w:r>
          <w:rPr>
            <w:rFonts w:ascii="Times New Roman" w:hAnsi="Times New Roman"/>
          </w:rPr>
          <w:t>We</w:t>
        </w:r>
        <w:r w:rsidRPr="00AC1F3C">
          <w:rPr>
            <w:rFonts w:ascii="Times New Roman" w:hAnsi="Times New Roman"/>
          </w:rPr>
          <w:t xml:space="preserve"> hypothesi</w:t>
        </w:r>
        <w:r>
          <w:rPr>
            <w:rFonts w:ascii="Times New Roman" w:hAnsi="Times New Roman"/>
          </w:rPr>
          <w:t>ze</w:t>
        </w:r>
        <w:r w:rsidRPr="00AC1F3C">
          <w:rPr>
            <w:rFonts w:ascii="Times New Roman" w:hAnsi="Times New Roman"/>
          </w:rPr>
          <w:t xml:space="preserve"> that </w:t>
        </w:r>
        <w:r w:rsidRPr="003462B4">
          <w:rPr>
            <w:rFonts w:ascii="Times New Roman" w:hAnsi="Times New Roman"/>
          </w:rPr>
          <w:t>management activities tak</w:t>
        </w:r>
        <w:r>
          <w:rPr>
            <w:rFonts w:ascii="Times New Roman" w:hAnsi="Times New Roman"/>
          </w:rPr>
          <w:t>ing</w:t>
        </w:r>
        <w:r w:rsidRPr="003462B4">
          <w:rPr>
            <w:rFonts w:ascii="Times New Roman" w:hAnsi="Times New Roman"/>
          </w:rPr>
          <w:t xml:space="preserve"> species interactions into account </w:t>
        </w:r>
        <w:r>
          <w:rPr>
            <w:rFonts w:ascii="Times New Roman" w:hAnsi="Times New Roman"/>
          </w:rPr>
          <w:t>will be</w:t>
        </w:r>
        <w:r w:rsidRPr="003462B4">
          <w:rPr>
            <w:rFonts w:ascii="Times New Roman" w:hAnsi="Times New Roman"/>
          </w:rPr>
          <w:t xml:space="preserve"> more successful </w:t>
        </w:r>
        <w:r>
          <w:rPr>
            <w:rFonts w:ascii="Times New Roman" w:hAnsi="Times New Roman"/>
          </w:rPr>
          <w:t xml:space="preserve">at keeping a system in a </w:t>
        </w:r>
        <w:commentRangeStart w:id="78"/>
        <w:commentRangeStart w:id="79"/>
        <w:commentRangeStart w:id="80"/>
        <w:commentRangeStart w:id="81"/>
        <w:r>
          <w:rPr>
            <w:rFonts w:ascii="Times New Roman" w:hAnsi="Times New Roman"/>
          </w:rPr>
          <w:t xml:space="preserve">safe operating space. Managers can take advantage of this interactions to creatively influence system dynamics to reach their goals. As such, we </w:t>
        </w:r>
        <w:r w:rsidRPr="00AC1F3C">
          <w:rPr>
            <w:rFonts w:ascii="Times New Roman" w:hAnsi="Times New Roman"/>
          </w:rPr>
          <w:t xml:space="preserve">predict that consideration of these </w:t>
        </w:r>
        <w:r>
          <w:rPr>
            <w:rFonts w:ascii="Times New Roman" w:hAnsi="Times New Roman"/>
          </w:rPr>
          <w:t xml:space="preserve">inter-specific </w:t>
        </w:r>
        <w:r w:rsidRPr="00AC1F3C">
          <w:rPr>
            <w:rFonts w:ascii="Times New Roman" w:hAnsi="Times New Roman"/>
          </w:rPr>
          <w:t xml:space="preserve">interactions and the resulting non-linear dynamics </w:t>
        </w:r>
        <w:commentRangeEnd w:id="78"/>
        <w:r>
          <w:rPr>
            <w:rStyle w:val="CommentReference"/>
          </w:rPr>
          <w:commentReference w:id="78"/>
        </w:r>
        <w:commentRangeEnd w:id="79"/>
        <w:r>
          <w:rPr>
            <w:rStyle w:val="CommentReference"/>
          </w:rPr>
          <w:commentReference w:id="79"/>
        </w:r>
        <w:commentRangeEnd w:id="80"/>
        <w:r>
          <w:rPr>
            <w:rStyle w:val="CommentReference"/>
          </w:rPr>
          <w:commentReference w:id="80"/>
        </w:r>
        <w:commentRangeEnd w:id="81"/>
        <w:r>
          <w:rPr>
            <w:rStyle w:val="CommentReference"/>
          </w:rPr>
          <w:commentReference w:id="81"/>
        </w:r>
        <w:r>
          <w:rPr>
            <w:rFonts w:ascii="Times New Roman" w:hAnsi="Times New Roman"/>
          </w:rPr>
          <w:t>will</w:t>
        </w:r>
        <w:r w:rsidRPr="00AC1F3C">
          <w:rPr>
            <w:rFonts w:ascii="Times New Roman" w:hAnsi="Times New Roman"/>
          </w:rPr>
          <w:t xml:space="preserve"> lead to more positive</w:t>
        </w:r>
        <w:r>
          <w:rPr>
            <w:rFonts w:ascii="Times New Roman" w:hAnsi="Times New Roman"/>
          </w:rPr>
          <w:t xml:space="preserve">, </w:t>
        </w:r>
        <w:r w:rsidRPr="00AC1F3C">
          <w:rPr>
            <w:rFonts w:ascii="Times New Roman" w:hAnsi="Times New Roman"/>
          </w:rPr>
          <w:t>predictable</w:t>
        </w:r>
        <w:r>
          <w:rPr>
            <w:rFonts w:ascii="Times New Roman" w:hAnsi="Times New Roman"/>
          </w:rPr>
          <w:t xml:space="preserve">, and desired </w:t>
        </w:r>
        <w:r w:rsidRPr="00AC1F3C">
          <w:rPr>
            <w:rFonts w:ascii="Times New Roman" w:hAnsi="Times New Roman"/>
          </w:rPr>
          <w:t>outcomes.</w:t>
        </w:r>
        <w:r>
          <w:rPr>
            <w:rFonts w:ascii="Times New Roman" w:hAnsi="Times New Roman"/>
          </w:rPr>
          <w:t xml:space="preserve"> </w:t>
        </w:r>
        <w:commentRangeStart w:id="82"/>
        <w:commentRangeStart w:id="83"/>
        <w:commentRangeStart w:id="84"/>
        <w:r>
          <w:rPr>
            <w:rFonts w:ascii="Times New Roman" w:hAnsi="Times New Roman"/>
          </w:rPr>
          <w:t xml:space="preserve">We use modeling experiments to understand the impact of simultaneous management of two species in a recreational fishery, the increased diversity of management options when accounting for species interactions, and the impacts of slow change on the stable state of the system. </w:t>
        </w:r>
        <w:commentRangeEnd w:id="82"/>
        <w:r>
          <w:rPr>
            <w:rStyle w:val="CommentReference"/>
          </w:rPr>
          <w:commentReference w:id="82"/>
        </w:r>
        <w:commentRangeEnd w:id="83"/>
        <w:r>
          <w:rPr>
            <w:rStyle w:val="CommentReference"/>
          </w:rPr>
          <w:commentReference w:id="83"/>
        </w:r>
        <w:commentRangeEnd w:id="84"/>
        <w:r>
          <w:rPr>
            <w:rStyle w:val="CommentReference"/>
          </w:rPr>
          <w:commentReference w:id="84"/>
        </w:r>
      </w:ins>
    </w:p>
    <w:p w14:paraId="38D91A95" w14:textId="350CA1A8" w:rsidR="00AC1F3C" w:rsidRPr="00126309" w:rsidDel="00B55B9B" w:rsidRDefault="00AC1F3C" w:rsidP="00C362FB">
      <w:pPr>
        <w:spacing w:before="240"/>
        <w:ind w:firstLine="720"/>
        <w:rPr>
          <w:del w:id="85" w:author="Chelsey Nieman" w:date="2020-12-30T11:49:00Z"/>
          <w:rFonts w:ascii="Times New Roman" w:hAnsi="Times New Roman" w:cs="Times New Roman"/>
          <w:rPrChange w:id="86" w:author="Chelsey Nieman" w:date="2020-12-30T11:53:00Z">
            <w:rPr>
              <w:del w:id="87" w:author="Chelsey Nieman" w:date="2020-12-30T11:49:00Z"/>
              <w:rFonts w:ascii="Times New Roman" w:hAnsi="Times New Roman" w:cs="Times New Roman"/>
            </w:rPr>
          </w:rPrChange>
        </w:rPr>
      </w:pPr>
      <w:commentRangeStart w:id="88"/>
      <w:commentRangeStart w:id="89"/>
      <w:del w:id="90" w:author="Chelsey Nieman" w:date="2020-12-30T11:49:00Z">
        <w:r w:rsidRPr="00126309" w:rsidDel="00B55B9B">
          <w:rPr>
            <w:rFonts w:ascii="Times New Roman" w:hAnsi="Times New Roman" w:cs="Times New Roman"/>
            <w:rPrChange w:id="91" w:author="Chelsey Nieman" w:date="2020-12-30T11:53:00Z">
              <w:rPr>
                <w:rFonts w:ascii="Times New Roman" w:hAnsi="Times New Roman" w:cs="Times New Roman"/>
              </w:rPr>
            </w:rPrChange>
          </w:rPr>
          <w:lastRenderedPageBreak/>
          <w:delText>Interactions</w:delText>
        </w:r>
        <w:commentRangeEnd w:id="88"/>
        <w:r w:rsidR="00C362FB" w:rsidRPr="00126309" w:rsidDel="00B55B9B">
          <w:rPr>
            <w:rStyle w:val="CommentReference"/>
            <w:sz w:val="24"/>
            <w:szCs w:val="24"/>
            <w:rPrChange w:id="92" w:author="Chelsey Nieman" w:date="2020-12-30T11:53:00Z">
              <w:rPr>
                <w:rStyle w:val="CommentReference"/>
              </w:rPr>
            </w:rPrChange>
          </w:rPr>
          <w:commentReference w:id="88"/>
        </w:r>
        <w:commentRangeEnd w:id="89"/>
        <w:r w:rsidR="00D62475" w:rsidRPr="00126309" w:rsidDel="00B55B9B">
          <w:rPr>
            <w:rStyle w:val="CommentReference"/>
            <w:sz w:val="24"/>
            <w:szCs w:val="24"/>
            <w:rPrChange w:id="93" w:author="Chelsey Nieman" w:date="2020-12-30T11:53:00Z">
              <w:rPr>
                <w:rStyle w:val="CommentReference"/>
              </w:rPr>
            </w:rPrChange>
          </w:rPr>
          <w:commentReference w:id="89"/>
        </w:r>
        <w:r w:rsidRPr="00126309" w:rsidDel="00B55B9B">
          <w:rPr>
            <w:rFonts w:ascii="Times New Roman" w:hAnsi="Times New Roman" w:cs="Times New Roman"/>
            <w:rPrChange w:id="94" w:author="Chelsey Nieman" w:date="2020-12-30T11:53:00Z">
              <w:rPr>
                <w:rFonts w:ascii="Times New Roman" w:hAnsi="Times New Roman" w:cs="Times New Roman"/>
              </w:rPr>
            </w:rPrChange>
          </w:rPr>
          <w:delText xml:space="preserve"> between species are often </w:delText>
        </w:r>
        <w:r w:rsidR="008365C7" w:rsidRPr="00126309" w:rsidDel="00B55B9B">
          <w:rPr>
            <w:rFonts w:ascii="Times New Roman" w:hAnsi="Times New Roman" w:cs="Times New Roman"/>
            <w:rPrChange w:id="95" w:author="Chelsey Nieman" w:date="2020-12-30T11:53:00Z">
              <w:rPr>
                <w:rFonts w:ascii="Times New Roman" w:hAnsi="Times New Roman" w:cs="Times New Roman"/>
              </w:rPr>
            </w:rPrChange>
          </w:rPr>
          <w:delText>not considered</w:delText>
        </w:r>
        <w:r w:rsidRPr="00126309" w:rsidDel="00B55B9B">
          <w:rPr>
            <w:rFonts w:ascii="Times New Roman" w:hAnsi="Times New Roman" w:cs="Times New Roman"/>
            <w:rPrChange w:id="96" w:author="Chelsey Nieman" w:date="2020-12-30T11:53:00Z">
              <w:rPr>
                <w:rFonts w:ascii="Times New Roman" w:hAnsi="Times New Roman" w:cs="Times New Roman"/>
              </w:rPr>
            </w:rPrChange>
          </w:rPr>
          <w:delText xml:space="preserve"> in natural resource management in order to simplify complex management problems (Walters and Martell 2004</w:delText>
        </w:r>
        <w:r w:rsidR="00326240" w:rsidRPr="00126309" w:rsidDel="00B55B9B">
          <w:rPr>
            <w:rFonts w:ascii="Times New Roman" w:hAnsi="Times New Roman" w:cs="Times New Roman"/>
            <w:rPrChange w:id="97" w:author="Chelsey Nieman" w:date="2020-12-30T11:53:00Z">
              <w:rPr>
                <w:rFonts w:ascii="Times New Roman" w:hAnsi="Times New Roman" w:cs="Times New Roman"/>
              </w:rPr>
            </w:rPrChange>
          </w:rPr>
          <w:delText>, Baum and Worm 2009</w:delText>
        </w:r>
        <w:r w:rsidRPr="00126309" w:rsidDel="00B55B9B">
          <w:rPr>
            <w:rFonts w:ascii="Times New Roman" w:hAnsi="Times New Roman" w:cs="Times New Roman"/>
            <w:rPrChange w:id="98" w:author="Chelsey Nieman" w:date="2020-12-30T11:53:00Z">
              <w:rPr>
                <w:rFonts w:ascii="Times New Roman" w:hAnsi="Times New Roman" w:cs="Times New Roman"/>
              </w:rPr>
            </w:rPrChange>
          </w:rPr>
          <w:delText>).</w:delText>
        </w:r>
        <w:r w:rsidR="00BD51F6" w:rsidRPr="00126309" w:rsidDel="00B55B9B">
          <w:rPr>
            <w:rFonts w:ascii="Times New Roman" w:hAnsi="Times New Roman" w:cs="Times New Roman"/>
            <w:rPrChange w:id="99" w:author="Chelsey Nieman" w:date="2020-12-30T11:53:00Z">
              <w:rPr>
                <w:rFonts w:ascii="Times New Roman" w:hAnsi="Times New Roman" w:cs="Times New Roman"/>
              </w:rPr>
            </w:rPrChange>
          </w:rPr>
          <w:delText xml:space="preserve"> This simplification</w:delText>
        </w:r>
        <w:r w:rsidRPr="00126309" w:rsidDel="00B55B9B">
          <w:rPr>
            <w:rFonts w:ascii="Times New Roman" w:hAnsi="Times New Roman" w:cs="Times New Roman"/>
            <w:rPrChange w:id="100" w:author="Chelsey Nieman" w:date="2020-12-30T11:53:00Z">
              <w:rPr>
                <w:rFonts w:ascii="Times New Roman" w:hAnsi="Times New Roman" w:cs="Times New Roman"/>
              </w:rPr>
            </w:rPrChange>
          </w:rPr>
          <w:delText xml:space="preserve"> </w:delText>
        </w:r>
        <w:r w:rsidR="008365C7" w:rsidRPr="00126309" w:rsidDel="00B55B9B">
          <w:rPr>
            <w:rFonts w:ascii="Times New Roman" w:hAnsi="Times New Roman" w:cs="Times New Roman"/>
            <w:rPrChange w:id="101" w:author="Chelsey Nieman" w:date="2020-12-30T11:53:00Z">
              <w:rPr>
                <w:rFonts w:ascii="Times New Roman" w:hAnsi="Times New Roman" w:cs="Times New Roman"/>
              </w:rPr>
            </w:rPrChange>
          </w:rPr>
          <w:delText>may</w:delText>
        </w:r>
        <w:r w:rsidR="00BD51F6" w:rsidRPr="00126309" w:rsidDel="00B55B9B">
          <w:rPr>
            <w:rFonts w:ascii="Times New Roman" w:hAnsi="Times New Roman" w:cs="Times New Roman"/>
            <w:rPrChange w:id="102" w:author="Chelsey Nieman" w:date="2020-12-30T11:53:00Z">
              <w:rPr>
                <w:rFonts w:ascii="Times New Roman" w:hAnsi="Times New Roman" w:cs="Times New Roman"/>
              </w:rPr>
            </w:rPrChange>
          </w:rPr>
          <w:delText xml:space="preserve"> lead managers to make decisions that in hindsight, </w:delText>
        </w:r>
        <w:r w:rsidR="008365C7" w:rsidRPr="00126309" w:rsidDel="00B55B9B">
          <w:rPr>
            <w:rFonts w:ascii="Times New Roman" w:hAnsi="Times New Roman" w:cs="Times New Roman"/>
            <w:rPrChange w:id="103" w:author="Chelsey Nieman" w:date="2020-12-30T11:53:00Z">
              <w:rPr>
                <w:rFonts w:ascii="Times New Roman" w:hAnsi="Times New Roman" w:cs="Times New Roman"/>
              </w:rPr>
            </w:rPrChange>
          </w:rPr>
          <w:delText>were</w:delText>
        </w:r>
        <w:r w:rsidR="00BD51F6" w:rsidRPr="00126309" w:rsidDel="00B55B9B">
          <w:rPr>
            <w:rFonts w:ascii="Times New Roman" w:hAnsi="Times New Roman" w:cs="Times New Roman"/>
            <w:rPrChange w:id="104" w:author="Chelsey Nieman" w:date="2020-12-30T11:53:00Z">
              <w:rPr>
                <w:rFonts w:ascii="Times New Roman" w:hAnsi="Times New Roman" w:cs="Times New Roman"/>
              </w:rPr>
            </w:rPrChange>
          </w:rPr>
          <w:delText xml:space="preserve"> ineffective or even detrimental (Walters et al. 2000; </w:delText>
        </w:r>
        <w:r w:rsidR="008876E1" w:rsidRPr="00126309" w:rsidDel="00B55B9B">
          <w:rPr>
            <w:rFonts w:ascii="Times New Roman" w:hAnsi="Times New Roman" w:cs="Times New Roman"/>
            <w:rPrChange w:id="105" w:author="Chelsey Nieman" w:date="2020-12-30T11:53:00Z">
              <w:rPr>
                <w:rFonts w:ascii="Times New Roman" w:hAnsi="Times New Roman" w:cs="Times New Roman"/>
              </w:rPr>
            </w:rPrChange>
          </w:rPr>
          <w:delText xml:space="preserve">Springer et al. 2003; Myers et al. 2007; </w:delText>
        </w:r>
        <w:r w:rsidR="00BD51F6" w:rsidRPr="00126309" w:rsidDel="00B55B9B">
          <w:rPr>
            <w:rFonts w:ascii="Times New Roman" w:hAnsi="Times New Roman" w:cs="Times New Roman"/>
            <w:rPrChange w:id="106" w:author="Chelsey Nieman" w:date="2020-12-30T11:53:00Z">
              <w:rPr>
                <w:rFonts w:ascii="Times New Roman" w:hAnsi="Times New Roman" w:cs="Times New Roman"/>
              </w:rPr>
            </w:rPrChange>
          </w:rPr>
          <w:delText xml:space="preserve">Hansen et al. 2015; Sass and Shaw 2020). </w:delText>
        </w:r>
      </w:del>
      <w:ins w:id="107" w:author="Stuart Jones" w:date="2020-12-22T13:10:00Z">
        <w:del w:id="108" w:author="Chelsey Nieman" w:date="2020-12-30T11:49:00Z">
          <w:r w:rsidR="00C362FB" w:rsidRPr="00126309" w:rsidDel="00B55B9B">
            <w:rPr>
              <w:rFonts w:ascii="Times New Roman" w:hAnsi="Times New Roman" w:cs="Times New Roman"/>
              <w:rPrChange w:id="109" w:author="Chelsey Nieman" w:date="2020-12-30T11:53:00Z">
                <w:rPr>
                  <w:rFonts w:ascii="Times New Roman" w:hAnsi="Times New Roman" w:cs="Times New Roman"/>
                </w:rPr>
              </w:rPrChange>
            </w:rPr>
            <w:delText xml:space="preserve">For example, </w:delText>
          </w:r>
        </w:del>
      </w:ins>
      <w:ins w:id="110" w:author="Stuart Jones" w:date="2020-12-22T13:11:00Z">
        <w:del w:id="111" w:author="Chelsey Nieman" w:date="2020-12-30T11:49:00Z">
          <w:r w:rsidR="00C362FB" w:rsidRPr="00126309" w:rsidDel="00B55B9B">
            <w:rPr>
              <w:rFonts w:ascii="Times New Roman" w:hAnsi="Times New Roman" w:cs="Times New Roman"/>
              <w:rPrChange w:id="112" w:author="Chelsey Nieman" w:date="2020-12-30T11:53:00Z">
                <w:rPr>
                  <w:rFonts w:ascii="Times New Roman" w:hAnsi="Times New Roman" w:cs="Times New Roman"/>
                </w:rPr>
              </w:rPrChange>
            </w:rPr>
            <w:delText>Barents Sea capelin (</w:delText>
          </w:r>
          <w:r w:rsidR="00C362FB" w:rsidRPr="00126309" w:rsidDel="00B55B9B">
            <w:rPr>
              <w:rFonts w:ascii="Times New Roman" w:hAnsi="Times New Roman" w:cs="Times New Roman"/>
              <w:i/>
              <w:rPrChange w:id="113" w:author="Chelsey Nieman" w:date="2020-12-30T11:53:00Z">
                <w:rPr>
                  <w:rFonts w:ascii="Times New Roman" w:hAnsi="Times New Roman" w:cs="Times New Roman"/>
                  <w:i/>
                </w:rPr>
              </w:rPrChange>
            </w:rPr>
            <w:delText>Mallotus villosus</w:delText>
          </w:r>
          <w:r w:rsidR="00C362FB" w:rsidRPr="00126309" w:rsidDel="00B55B9B">
            <w:rPr>
              <w:rFonts w:ascii="Times New Roman" w:hAnsi="Times New Roman" w:cs="Times New Roman"/>
              <w:rPrChange w:id="114" w:author="Chelsey Nieman" w:date="2020-12-30T11:53:00Z">
                <w:rPr>
                  <w:rFonts w:ascii="Times New Roman" w:hAnsi="Times New Roman" w:cs="Times New Roman"/>
                </w:rPr>
              </w:rPrChange>
            </w:rPr>
            <w:delText>) stocks have crashed due to interacting effects of overfishing and predation by herring (</w:delText>
          </w:r>
          <w:r w:rsidR="00C362FB" w:rsidRPr="00126309" w:rsidDel="00B55B9B">
            <w:rPr>
              <w:rFonts w:ascii="Times New Roman" w:hAnsi="Times New Roman" w:cs="Times New Roman"/>
              <w:i/>
              <w:rPrChange w:id="115" w:author="Chelsey Nieman" w:date="2020-12-30T11:53:00Z">
                <w:rPr>
                  <w:rFonts w:ascii="Times New Roman" w:hAnsi="Times New Roman" w:cs="Times New Roman"/>
                  <w:i/>
                </w:rPr>
              </w:rPrChange>
            </w:rPr>
            <w:delText>Clupea harengus</w:delText>
          </w:r>
          <w:r w:rsidR="00C362FB" w:rsidRPr="00126309" w:rsidDel="00B55B9B">
            <w:rPr>
              <w:rFonts w:ascii="Times New Roman" w:hAnsi="Times New Roman" w:cs="Times New Roman"/>
              <w:rPrChange w:id="116" w:author="Chelsey Nieman" w:date="2020-12-30T11:53:00Z">
                <w:rPr>
                  <w:rFonts w:ascii="Times New Roman" w:hAnsi="Times New Roman" w:cs="Times New Roman"/>
                </w:rPr>
              </w:rPrChange>
            </w:rPr>
            <w:delText>)</w:delText>
          </w:r>
        </w:del>
      </w:ins>
      <w:ins w:id="117" w:author="Stuart Jones" w:date="2020-12-22T13:12:00Z">
        <w:del w:id="118" w:author="Chelsey Nieman" w:date="2020-12-30T11:49:00Z">
          <w:r w:rsidR="00C362FB" w:rsidRPr="00126309" w:rsidDel="00B55B9B">
            <w:rPr>
              <w:rFonts w:ascii="Times New Roman" w:hAnsi="Times New Roman" w:cs="Times New Roman"/>
              <w:rPrChange w:id="119" w:author="Chelsey Nieman" w:date="2020-12-30T11:53:00Z">
                <w:rPr>
                  <w:rFonts w:ascii="Times New Roman" w:hAnsi="Times New Roman" w:cs="Times New Roman"/>
                </w:rPr>
              </w:rPrChange>
            </w:rPr>
            <w:delText xml:space="preserve">, but </w:delText>
          </w:r>
          <w:commentRangeStart w:id="120"/>
          <w:r w:rsidR="00C362FB" w:rsidRPr="00126309" w:rsidDel="00B55B9B">
            <w:rPr>
              <w:rFonts w:ascii="Times New Roman" w:hAnsi="Times New Roman" w:cs="Times New Roman"/>
              <w:rPrChange w:id="121" w:author="Chelsey Nieman" w:date="2020-12-30T11:53:00Z">
                <w:rPr>
                  <w:rFonts w:ascii="Times New Roman" w:hAnsi="Times New Roman" w:cs="Times New Roman"/>
                </w:rPr>
              </w:rPrChange>
            </w:rPr>
            <w:delText>subsequent predation of herring by cod (</w:delText>
          </w:r>
          <w:r w:rsidR="00C362FB" w:rsidRPr="00126309" w:rsidDel="00B55B9B">
            <w:rPr>
              <w:rFonts w:ascii="Times New Roman" w:hAnsi="Times New Roman" w:cs="Times New Roman"/>
              <w:i/>
              <w:rPrChange w:id="122" w:author="Chelsey Nieman" w:date="2020-12-30T11:53:00Z">
                <w:rPr>
                  <w:rFonts w:ascii="Times New Roman" w:hAnsi="Times New Roman" w:cs="Times New Roman"/>
                  <w:i/>
                </w:rPr>
              </w:rPrChange>
            </w:rPr>
            <w:delText>Gadus morhua</w:delText>
          </w:r>
          <w:r w:rsidR="00C362FB" w:rsidRPr="00126309" w:rsidDel="00B55B9B">
            <w:rPr>
              <w:rFonts w:ascii="Times New Roman" w:hAnsi="Times New Roman" w:cs="Times New Roman"/>
              <w:rPrChange w:id="123" w:author="Chelsey Nieman" w:date="2020-12-30T11:53:00Z">
                <w:rPr>
                  <w:rFonts w:ascii="Times New Roman" w:hAnsi="Times New Roman" w:cs="Times New Roman"/>
                </w:rPr>
              </w:rPrChange>
            </w:rPr>
            <w:delText>) allowed the stock to recove</w:delText>
          </w:r>
        </w:del>
      </w:ins>
      <w:commentRangeEnd w:id="120"/>
      <w:ins w:id="124" w:author="Colin Dassow" w:date="2020-12-26T10:47:00Z">
        <w:del w:id="125" w:author="Chelsey Nieman" w:date="2020-12-30T11:49:00Z">
          <w:r w:rsidR="00D62475" w:rsidRPr="00126309" w:rsidDel="00B55B9B">
            <w:rPr>
              <w:rFonts w:ascii="Times New Roman" w:hAnsi="Times New Roman" w:cs="Times New Roman"/>
              <w:rPrChange w:id="126" w:author="Chelsey Nieman" w:date="2020-12-30T11:53:00Z">
                <w:rPr>
                  <w:rFonts w:ascii="Times New Roman" w:hAnsi="Times New Roman" w:cs="Times New Roman"/>
                </w:rPr>
              </w:rPrChange>
            </w:rPr>
            <w:delText xml:space="preserve"> </w:delText>
          </w:r>
        </w:del>
      </w:ins>
      <w:ins w:id="127" w:author="Stuart Jones" w:date="2020-12-22T13:12:00Z">
        <w:del w:id="128" w:author="Chelsey Nieman" w:date="2020-12-30T11:49:00Z">
          <w:r w:rsidR="00C362FB" w:rsidRPr="00126309" w:rsidDel="00B55B9B">
            <w:rPr>
              <w:rStyle w:val="CommentReference"/>
              <w:sz w:val="24"/>
              <w:szCs w:val="24"/>
              <w:rPrChange w:id="129" w:author="Chelsey Nieman" w:date="2020-12-30T11:53:00Z">
                <w:rPr>
                  <w:rStyle w:val="CommentReference"/>
                </w:rPr>
              </w:rPrChange>
            </w:rPr>
            <w:commentReference w:id="120"/>
          </w:r>
          <w:r w:rsidR="00C362FB" w:rsidRPr="00126309" w:rsidDel="00B55B9B">
            <w:rPr>
              <w:rFonts w:ascii="Times New Roman" w:hAnsi="Times New Roman" w:cs="Times New Roman"/>
              <w:rPrChange w:id="130" w:author="Chelsey Nieman" w:date="2020-12-30T11:53:00Z">
                <w:rPr>
                  <w:rFonts w:ascii="Times New Roman" w:hAnsi="Times New Roman" w:cs="Times New Roman"/>
                </w:rPr>
              </w:rPrChange>
            </w:rPr>
            <w:delText>r</w:delText>
          </w:r>
        </w:del>
      </w:ins>
      <w:ins w:id="131" w:author="Colin Dassow" w:date="2020-12-26T10:47:00Z">
        <w:del w:id="132" w:author="Chelsey Nieman" w:date="2020-12-30T11:49:00Z">
          <w:r w:rsidR="00D62475" w:rsidRPr="00126309" w:rsidDel="00B55B9B">
            <w:rPr>
              <w:rFonts w:ascii="Times New Roman" w:hAnsi="Times New Roman" w:cs="Times New Roman"/>
              <w:rPrChange w:id="133" w:author="Chelsey Nieman" w:date="2020-12-30T11:53:00Z">
                <w:rPr>
                  <w:rFonts w:ascii="Times New Roman" w:hAnsi="Times New Roman" w:cs="Times New Roman"/>
                </w:rPr>
              </w:rPrChange>
            </w:rPr>
            <w:delText>delayed the stocks recovery</w:delText>
          </w:r>
        </w:del>
      </w:ins>
      <w:ins w:id="134" w:author="Stuart Jones" w:date="2020-12-22T13:12:00Z">
        <w:del w:id="135" w:author="Chelsey Nieman" w:date="2020-12-30T11:49:00Z">
          <w:r w:rsidR="00C362FB" w:rsidRPr="00126309" w:rsidDel="00B55B9B">
            <w:rPr>
              <w:rFonts w:ascii="Times New Roman" w:hAnsi="Times New Roman" w:cs="Times New Roman"/>
              <w:rPrChange w:id="136" w:author="Chelsey Nieman" w:date="2020-12-30T11:53:00Z">
                <w:rPr>
                  <w:rFonts w:ascii="Times New Roman" w:hAnsi="Times New Roman" w:cs="Times New Roman"/>
                </w:rPr>
              </w:rPrChange>
            </w:rPr>
            <w:delText xml:space="preserve"> (Hjermann et al. 2004).</w:delText>
          </w:r>
        </w:del>
      </w:ins>
      <w:ins w:id="137" w:author="Stuart Jones" w:date="2020-12-22T13:13:00Z">
        <w:del w:id="138" w:author="Chelsey Nieman" w:date="2020-12-30T11:49:00Z">
          <w:r w:rsidR="00C362FB" w:rsidRPr="00126309" w:rsidDel="00B55B9B">
            <w:rPr>
              <w:rFonts w:ascii="Times New Roman" w:hAnsi="Times New Roman" w:cs="Times New Roman"/>
              <w:rPrChange w:id="139" w:author="Chelsey Nieman" w:date="2020-12-30T11:53:00Z">
                <w:rPr>
                  <w:rFonts w:ascii="Times New Roman" w:hAnsi="Times New Roman" w:cs="Times New Roman"/>
                </w:rPr>
              </w:rPrChange>
            </w:rPr>
            <w:delText xml:space="preserve"> </w:delText>
          </w:r>
        </w:del>
      </w:ins>
      <w:commentRangeStart w:id="140"/>
      <w:del w:id="141" w:author="Chelsey Nieman" w:date="2020-12-30T11:49:00Z">
        <w:r w:rsidR="008876E1" w:rsidRPr="00126309" w:rsidDel="00B55B9B">
          <w:rPr>
            <w:rFonts w:ascii="Times New Roman" w:hAnsi="Times New Roman" w:cs="Times New Roman"/>
            <w:rPrChange w:id="142" w:author="Chelsey Nieman" w:date="2020-12-30T11:53:00Z">
              <w:rPr>
                <w:rFonts w:ascii="Times New Roman" w:hAnsi="Times New Roman" w:cs="Times New Roman"/>
              </w:rPr>
            </w:rPrChange>
          </w:rPr>
          <w:delText>These unexpected outcomes</w:delText>
        </w:r>
      </w:del>
      <w:ins w:id="143" w:author="Stuart Jones" w:date="2020-12-22T13:13:00Z">
        <w:del w:id="144" w:author="Chelsey Nieman" w:date="2020-12-30T11:49:00Z">
          <w:r w:rsidR="00C362FB" w:rsidRPr="00126309" w:rsidDel="00B55B9B">
            <w:rPr>
              <w:rFonts w:ascii="Times New Roman" w:hAnsi="Times New Roman" w:cs="Times New Roman"/>
              <w:rPrChange w:id="145" w:author="Chelsey Nieman" w:date="2020-12-30T11:53:00Z">
                <w:rPr>
                  <w:rFonts w:ascii="Times New Roman" w:hAnsi="Times New Roman" w:cs="Times New Roman"/>
                </w:rPr>
              </w:rPrChange>
            </w:rPr>
            <w:delText>, and</w:delText>
          </w:r>
        </w:del>
      </w:ins>
      <w:del w:id="146" w:author="Chelsey Nieman" w:date="2020-12-30T11:49:00Z">
        <w:r w:rsidR="008876E1" w:rsidRPr="00126309" w:rsidDel="00B55B9B">
          <w:rPr>
            <w:rFonts w:ascii="Times New Roman" w:hAnsi="Times New Roman" w:cs="Times New Roman"/>
            <w:rPrChange w:id="147" w:author="Chelsey Nieman" w:date="2020-12-30T11:53:00Z">
              <w:rPr>
                <w:rFonts w:ascii="Times New Roman" w:hAnsi="Times New Roman" w:cs="Times New Roman"/>
              </w:rPr>
            </w:rPrChange>
          </w:rPr>
          <w:delText xml:space="preserve"> are </w:delText>
        </w:r>
        <w:r w:rsidR="007D2410" w:rsidRPr="00126309" w:rsidDel="00B55B9B">
          <w:rPr>
            <w:rFonts w:ascii="Times New Roman" w:hAnsi="Times New Roman" w:cs="Times New Roman"/>
            <w:rPrChange w:id="148" w:author="Chelsey Nieman" w:date="2020-12-30T11:53:00Z">
              <w:rPr>
                <w:rFonts w:ascii="Times New Roman" w:hAnsi="Times New Roman" w:cs="Times New Roman"/>
              </w:rPr>
            </w:rPrChange>
          </w:rPr>
          <w:delText xml:space="preserve">similar </w:delText>
        </w:r>
      </w:del>
      <w:ins w:id="149" w:author="Stuart Jones" w:date="2020-12-22T13:13:00Z">
        <w:del w:id="150" w:author="Chelsey Nieman" w:date="2020-12-30T11:49:00Z">
          <w:r w:rsidR="00C362FB" w:rsidRPr="00126309" w:rsidDel="00B55B9B">
            <w:rPr>
              <w:rFonts w:ascii="Times New Roman" w:hAnsi="Times New Roman" w:cs="Times New Roman"/>
              <w:rPrChange w:id="151" w:author="Chelsey Nieman" w:date="2020-12-30T11:53:00Z">
                <w:rPr>
                  <w:rFonts w:ascii="Times New Roman" w:hAnsi="Times New Roman" w:cs="Times New Roman"/>
                </w:rPr>
              </w:rPrChange>
            </w:rPr>
            <w:delText>outcomes around the world</w:delText>
          </w:r>
        </w:del>
      </w:ins>
      <w:ins w:id="152" w:author="Stuart Jones" w:date="2020-12-22T13:14:00Z">
        <w:del w:id="153" w:author="Chelsey Nieman" w:date="2020-12-30T11:49:00Z">
          <w:r w:rsidR="00C362FB" w:rsidRPr="00126309" w:rsidDel="00B55B9B">
            <w:rPr>
              <w:rFonts w:ascii="Times New Roman" w:hAnsi="Times New Roman" w:cs="Times New Roman"/>
              <w:rPrChange w:id="154" w:author="Chelsey Nieman" w:date="2020-12-30T11:53:00Z">
                <w:rPr>
                  <w:rFonts w:ascii="Times New Roman" w:hAnsi="Times New Roman" w:cs="Times New Roman"/>
                </w:rPr>
              </w:rPrChange>
            </w:rPr>
            <w:delText xml:space="preserve"> occurred at least in part because managers </w:delText>
          </w:r>
        </w:del>
      </w:ins>
      <w:del w:id="155" w:author="Chelsey Nieman" w:date="2020-12-30T11:49:00Z">
        <w:r w:rsidR="008876E1" w:rsidRPr="00126309" w:rsidDel="00B55B9B">
          <w:rPr>
            <w:rFonts w:ascii="Times New Roman" w:hAnsi="Times New Roman" w:cs="Times New Roman"/>
            <w:rPrChange w:id="156" w:author="Chelsey Nieman" w:date="2020-12-30T11:53:00Z">
              <w:rPr>
                <w:rFonts w:ascii="Times New Roman" w:hAnsi="Times New Roman" w:cs="Times New Roman"/>
              </w:rPr>
            </w:rPrChange>
          </w:rPr>
          <w:delText xml:space="preserve">in that they all failed to consider interactions between multiple species and life stages (Walters </w:delText>
        </w:r>
        <w:commentRangeEnd w:id="140"/>
        <w:r w:rsidR="00C362FB" w:rsidRPr="00126309" w:rsidDel="00B55B9B">
          <w:rPr>
            <w:rStyle w:val="CommentReference"/>
            <w:sz w:val="24"/>
            <w:szCs w:val="24"/>
            <w:rPrChange w:id="157" w:author="Chelsey Nieman" w:date="2020-12-30T11:53:00Z">
              <w:rPr>
                <w:rStyle w:val="CommentReference"/>
              </w:rPr>
            </w:rPrChange>
          </w:rPr>
          <w:commentReference w:id="140"/>
        </w:r>
        <w:r w:rsidR="008876E1" w:rsidRPr="00126309" w:rsidDel="00B55B9B">
          <w:rPr>
            <w:rFonts w:ascii="Times New Roman" w:hAnsi="Times New Roman" w:cs="Times New Roman"/>
            <w:rPrChange w:id="158" w:author="Chelsey Nieman" w:date="2020-12-30T11:53:00Z">
              <w:rPr>
                <w:rFonts w:ascii="Times New Roman" w:hAnsi="Times New Roman" w:cs="Times New Roman"/>
              </w:rPr>
            </w:rPrChange>
          </w:rPr>
          <w:delText>et al. 2000</w:delText>
        </w:r>
      </w:del>
      <w:ins w:id="159" w:author="Stuart Jones" w:date="2020-12-22T13:14:00Z">
        <w:del w:id="160" w:author="Chelsey Nieman" w:date="2020-12-30T11:49:00Z">
          <w:r w:rsidR="00C362FB" w:rsidRPr="00126309" w:rsidDel="00B55B9B">
            <w:rPr>
              <w:rFonts w:ascii="Times New Roman" w:hAnsi="Times New Roman" w:cs="Times New Roman"/>
              <w:rPrChange w:id="161" w:author="Chelsey Nieman" w:date="2020-12-30T11:53:00Z">
                <w:rPr>
                  <w:rFonts w:ascii="Times New Roman" w:hAnsi="Times New Roman" w:cs="Times New Roman"/>
                </w:rPr>
              </w:rPrChange>
            </w:rPr>
            <w:delText xml:space="preserve">; </w:delText>
          </w:r>
        </w:del>
      </w:ins>
      <w:del w:id="162" w:author="Chelsey Nieman" w:date="2020-12-30T11:49:00Z">
        <w:r w:rsidR="008876E1" w:rsidRPr="00126309" w:rsidDel="00B55B9B">
          <w:rPr>
            <w:rFonts w:ascii="Times New Roman" w:hAnsi="Times New Roman" w:cs="Times New Roman"/>
            <w:rPrChange w:id="163" w:author="Chelsey Nieman" w:date="2020-12-30T11:53:00Z">
              <w:rPr>
                <w:rFonts w:ascii="Times New Roman" w:hAnsi="Times New Roman" w:cs="Times New Roman"/>
              </w:rPr>
            </w:rPrChange>
          </w:rPr>
          <w:delText xml:space="preserve">). </w:delText>
        </w:r>
        <w:commentRangeStart w:id="164"/>
        <w:r w:rsidR="00714449" w:rsidRPr="00126309" w:rsidDel="00B55B9B">
          <w:rPr>
            <w:rFonts w:ascii="Times New Roman" w:hAnsi="Times New Roman" w:cs="Times New Roman"/>
            <w:rPrChange w:id="165" w:author="Chelsey Nieman" w:date="2020-12-30T11:53:00Z">
              <w:rPr>
                <w:rFonts w:ascii="Times New Roman" w:hAnsi="Times New Roman" w:cs="Times New Roman"/>
              </w:rPr>
            </w:rPrChange>
          </w:rPr>
          <w:delText xml:space="preserve">Overfishing has interacted with climate change and inter-specific interactions to cause dramatic shifts in dominant species </w:delText>
        </w:r>
        <w:commentRangeEnd w:id="164"/>
        <w:r w:rsidR="00C362FB" w:rsidRPr="00126309" w:rsidDel="00B55B9B">
          <w:rPr>
            <w:rStyle w:val="CommentReference"/>
            <w:sz w:val="24"/>
            <w:szCs w:val="24"/>
            <w:rPrChange w:id="166" w:author="Chelsey Nieman" w:date="2020-12-30T11:53:00Z">
              <w:rPr>
                <w:rStyle w:val="CommentReference"/>
              </w:rPr>
            </w:rPrChange>
          </w:rPr>
          <w:commentReference w:id="164"/>
        </w:r>
        <w:r w:rsidR="00714449" w:rsidRPr="00126309" w:rsidDel="00B55B9B">
          <w:rPr>
            <w:rFonts w:ascii="Times New Roman" w:hAnsi="Times New Roman" w:cs="Times New Roman"/>
            <w:rPrChange w:id="167" w:author="Chelsey Nieman" w:date="2020-12-30T11:53:00Z">
              <w:rPr>
                <w:rFonts w:ascii="Times New Roman" w:hAnsi="Times New Roman" w:cs="Times New Roman"/>
              </w:rPr>
            </w:rPrChange>
          </w:rPr>
          <w:delText>in coastal ecosystems around the world and in north-temperate lakes (Jackson et al. 2001; Hansen et al. 2017; Embke et al. 2019</w:delText>
        </w:r>
      </w:del>
      <w:ins w:id="168" w:author="Stuart Jones" w:date="2020-12-22T13:14:00Z">
        <w:del w:id="169" w:author="Chelsey Nieman" w:date="2020-12-30T11:49:00Z">
          <w:r w:rsidR="00C362FB" w:rsidRPr="00126309" w:rsidDel="00B55B9B">
            <w:rPr>
              <w:rFonts w:ascii="Times New Roman" w:hAnsi="Times New Roman" w:cs="Times New Roman"/>
              <w:rPrChange w:id="170" w:author="Chelsey Nieman" w:date="2020-12-30T11:53:00Z">
                <w:rPr>
                  <w:rFonts w:ascii="Times New Roman" w:hAnsi="Times New Roman" w:cs="Times New Roman"/>
                </w:rPr>
              </w:rPrChange>
            </w:rPr>
            <w:delText xml:space="preserve">; </w:delText>
          </w:r>
        </w:del>
      </w:ins>
      <w:ins w:id="171" w:author="Stuart Jones" w:date="2020-12-22T13:15:00Z">
        <w:del w:id="172" w:author="Chelsey Nieman" w:date="2020-12-30T11:49:00Z">
          <w:r w:rsidR="00C362FB" w:rsidRPr="00126309" w:rsidDel="00B55B9B">
            <w:rPr>
              <w:rFonts w:ascii="Times New Roman" w:hAnsi="Times New Roman" w:cs="Times New Roman"/>
              <w:rPrChange w:id="173" w:author="Chelsey Nieman" w:date="2020-12-30T11:53:00Z">
                <w:rPr>
                  <w:rFonts w:ascii="Times New Roman" w:hAnsi="Times New Roman" w:cs="Times New Roman"/>
                </w:rPr>
              </w:rPrChange>
            </w:rPr>
            <w:delText>Hutchings 2000</w:delText>
          </w:r>
        </w:del>
      </w:ins>
      <w:del w:id="174" w:author="Chelsey Nieman" w:date="2020-12-30T11:49:00Z">
        <w:r w:rsidR="00714449" w:rsidRPr="00126309" w:rsidDel="00B55B9B">
          <w:rPr>
            <w:rFonts w:ascii="Times New Roman" w:hAnsi="Times New Roman" w:cs="Times New Roman"/>
            <w:rPrChange w:id="175" w:author="Chelsey Nieman" w:date="2020-12-30T11:53:00Z">
              <w:rPr>
                <w:rFonts w:ascii="Times New Roman" w:hAnsi="Times New Roman" w:cs="Times New Roman"/>
              </w:rPr>
            </w:rPrChange>
          </w:rPr>
          <w:delText xml:space="preserve">). </w:delText>
        </w:r>
        <w:r w:rsidR="009F332E" w:rsidRPr="00126309" w:rsidDel="00B55B9B">
          <w:rPr>
            <w:rFonts w:ascii="Times New Roman" w:hAnsi="Times New Roman" w:cs="Times New Roman"/>
            <w:rPrChange w:id="176" w:author="Chelsey Nieman" w:date="2020-12-30T11:53:00Z">
              <w:rPr>
                <w:rFonts w:ascii="Times New Roman" w:hAnsi="Times New Roman" w:cs="Times New Roman"/>
              </w:rPr>
            </w:rPrChange>
          </w:rPr>
          <w:delText>Barents Sea capelin (</w:delText>
        </w:r>
        <w:r w:rsidR="009F332E" w:rsidRPr="00126309" w:rsidDel="00B55B9B">
          <w:rPr>
            <w:rFonts w:ascii="Times New Roman" w:hAnsi="Times New Roman" w:cs="Times New Roman"/>
            <w:i/>
            <w:rPrChange w:id="177" w:author="Chelsey Nieman" w:date="2020-12-30T11:53:00Z">
              <w:rPr>
                <w:rFonts w:ascii="Times New Roman" w:hAnsi="Times New Roman" w:cs="Times New Roman"/>
                <w:i/>
              </w:rPr>
            </w:rPrChange>
          </w:rPr>
          <w:delText>Mallotus villosus</w:delText>
        </w:r>
        <w:r w:rsidR="009F332E" w:rsidRPr="00126309" w:rsidDel="00B55B9B">
          <w:rPr>
            <w:rFonts w:ascii="Times New Roman" w:hAnsi="Times New Roman" w:cs="Times New Roman"/>
            <w:rPrChange w:id="178" w:author="Chelsey Nieman" w:date="2020-12-30T11:53:00Z">
              <w:rPr>
                <w:rFonts w:ascii="Times New Roman" w:hAnsi="Times New Roman" w:cs="Times New Roman"/>
              </w:rPr>
            </w:rPrChange>
          </w:rPr>
          <w:delText xml:space="preserve">) stock collapsed </w:delText>
        </w:r>
        <w:r w:rsidR="00C525D8" w:rsidRPr="00126309" w:rsidDel="00B55B9B">
          <w:rPr>
            <w:rFonts w:ascii="Times New Roman" w:hAnsi="Times New Roman" w:cs="Times New Roman"/>
            <w:rPrChange w:id="179" w:author="Chelsey Nieman" w:date="2020-12-30T11:53:00Z">
              <w:rPr>
                <w:rFonts w:ascii="Times New Roman" w:hAnsi="Times New Roman" w:cs="Times New Roman"/>
              </w:rPr>
            </w:rPrChange>
          </w:rPr>
          <w:delText xml:space="preserve">twice </w:delText>
        </w:r>
        <w:r w:rsidR="009F332E" w:rsidRPr="00126309" w:rsidDel="00B55B9B">
          <w:rPr>
            <w:rFonts w:ascii="Times New Roman" w:hAnsi="Times New Roman" w:cs="Times New Roman"/>
            <w:rPrChange w:id="180" w:author="Chelsey Nieman" w:date="2020-12-30T11:53:00Z">
              <w:rPr>
                <w:rFonts w:ascii="Times New Roman" w:hAnsi="Times New Roman" w:cs="Times New Roman"/>
              </w:rPr>
            </w:rPrChange>
          </w:rPr>
          <w:delText>due to overfishing and predation by herring (</w:delText>
        </w:r>
        <w:r w:rsidR="009F332E" w:rsidRPr="00126309" w:rsidDel="00B55B9B">
          <w:rPr>
            <w:rFonts w:ascii="Times New Roman" w:hAnsi="Times New Roman" w:cs="Times New Roman"/>
            <w:i/>
            <w:rPrChange w:id="181" w:author="Chelsey Nieman" w:date="2020-12-30T11:53:00Z">
              <w:rPr>
                <w:rFonts w:ascii="Times New Roman" w:hAnsi="Times New Roman" w:cs="Times New Roman"/>
                <w:i/>
              </w:rPr>
            </w:rPrChange>
          </w:rPr>
          <w:delText>Clupea harengus</w:delText>
        </w:r>
        <w:r w:rsidR="009F332E" w:rsidRPr="00126309" w:rsidDel="00B55B9B">
          <w:rPr>
            <w:rFonts w:ascii="Times New Roman" w:hAnsi="Times New Roman" w:cs="Times New Roman"/>
            <w:rPrChange w:id="182" w:author="Chelsey Nieman" w:date="2020-12-30T11:53:00Z">
              <w:rPr>
                <w:rFonts w:ascii="Times New Roman" w:hAnsi="Times New Roman" w:cs="Times New Roman"/>
              </w:rPr>
            </w:rPrChange>
          </w:rPr>
          <w:delText>) while subsequent predation on herring by cod (</w:delText>
        </w:r>
        <w:r w:rsidR="009F332E" w:rsidRPr="00126309" w:rsidDel="00B55B9B">
          <w:rPr>
            <w:rFonts w:ascii="Times New Roman" w:hAnsi="Times New Roman" w:cs="Times New Roman"/>
            <w:i/>
            <w:rPrChange w:id="183" w:author="Chelsey Nieman" w:date="2020-12-30T11:53:00Z">
              <w:rPr>
                <w:rFonts w:ascii="Times New Roman" w:hAnsi="Times New Roman" w:cs="Times New Roman"/>
                <w:i/>
              </w:rPr>
            </w:rPrChange>
          </w:rPr>
          <w:delText>Gadus morhua</w:delText>
        </w:r>
        <w:r w:rsidR="009F332E" w:rsidRPr="00126309" w:rsidDel="00B55B9B">
          <w:rPr>
            <w:rFonts w:ascii="Times New Roman" w:hAnsi="Times New Roman" w:cs="Times New Roman"/>
            <w:rPrChange w:id="184" w:author="Chelsey Nieman" w:date="2020-12-30T11:53:00Z">
              <w:rPr>
                <w:rFonts w:ascii="Times New Roman" w:hAnsi="Times New Roman" w:cs="Times New Roman"/>
              </w:rPr>
            </w:rPrChange>
          </w:rPr>
          <w:delText>) delay</w:delText>
        </w:r>
        <w:r w:rsidR="007D2410" w:rsidRPr="00126309" w:rsidDel="00B55B9B">
          <w:rPr>
            <w:rFonts w:ascii="Times New Roman" w:hAnsi="Times New Roman" w:cs="Times New Roman"/>
            <w:rPrChange w:id="185" w:author="Chelsey Nieman" w:date="2020-12-30T11:53:00Z">
              <w:rPr>
                <w:rFonts w:ascii="Times New Roman" w:hAnsi="Times New Roman" w:cs="Times New Roman"/>
              </w:rPr>
            </w:rPrChange>
          </w:rPr>
          <w:delText>ed</w:delText>
        </w:r>
        <w:r w:rsidR="009F332E" w:rsidRPr="00126309" w:rsidDel="00B55B9B">
          <w:rPr>
            <w:rFonts w:ascii="Times New Roman" w:hAnsi="Times New Roman" w:cs="Times New Roman"/>
            <w:rPrChange w:id="186" w:author="Chelsey Nieman" w:date="2020-12-30T11:53:00Z">
              <w:rPr>
                <w:rFonts w:ascii="Times New Roman" w:hAnsi="Times New Roman" w:cs="Times New Roman"/>
              </w:rPr>
            </w:rPrChange>
          </w:rPr>
          <w:delText xml:space="preserve"> the stock’s ability to recover (Hjermann et al. 2004).</w:delText>
        </w:r>
        <w:r w:rsidRPr="00126309" w:rsidDel="00B55B9B">
          <w:rPr>
            <w:rFonts w:ascii="Times New Roman" w:hAnsi="Times New Roman" w:cs="Times New Roman"/>
            <w:rPrChange w:id="187" w:author="Chelsey Nieman" w:date="2020-12-30T11:53:00Z">
              <w:rPr>
                <w:rFonts w:ascii="Times New Roman" w:hAnsi="Times New Roman" w:cs="Times New Roman"/>
              </w:rPr>
            </w:rPrChange>
          </w:rPr>
          <w:delText xml:space="preserve"> </w:delText>
        </w:r>
      </w:del>
      <w:moveFromRangeStart w:id="188" w:author="Stuart Jones" w:date="2020-12-22T13:15:00Z" w:name="move59535362"/>
      <w:moveFrom w:id="189" w:author="Stuart Jones" w:date="2020-12-22T13:15:00Z">
        <w:del w:id="190" w:author="Chelsey Nieman" w:date="2020-12-30T11:49:00Z">
          <w:r w:rsidR="00714449" w:rsidRPr="00126309" w:rsidDel="00B55B9B">
            <w:rPr>
              <w:rFonts w:ascii="Times New Roman" w:hAnsi="Times New Roman" w:cs="Times New Roman"/>
              <w:rPrChange w:id="191" w:author="Chelsey Nieman" w:date="2020-12-30T11:53:00Z">
                <w:rPr>
                  <w:rFonts w:ascii="Times New Roman" w:hAnsi="Times New Roman" w:cs="Times New Roman"/>
                </w:rPr>
              </w:rPrChange>
            </w:rPr>
            <w:delText xml:space="preserve">Consideration of the interactions between species can help managers avoid unexpected, and often undesirable, outcomes (Pine et al. 2009). </w:delText>
          </w:r>
        </w:del>
      </w:moveFrom>
      <w:moveFromRangeEnd w:id="188"/>
      <w:ins w:id="192" w:author="Stuart Jones" w:date="2020-12-22T13:15:00Z">
        <w:del w:id="193" w:author="Chelsey Nieman" w:date="2020-12-30T11:49:00Z">
          <w:r w:rsidR="00C362FB" w:rsidRPr="00126309" w:rsidDel="00B55B9B">
            <w:rPr>
              <w:rFonts w:ascii="Times New Roman" w:hAnsi="Times New Roman" w:cs="Times New Roman"/>
              <w:rPrChange w:id="194" w:author="Chelsey Nieman" w:date="2020-12-30T11:53:00Z">
                <w:rPr>
                  <w:rFonts w:ascii="Times New Roman" w:hAnsi="Times New Roman" w:cs="Times New Roman"/>
                </w:rPr>
              </w:rPrChange>
            </w:rPr>
            <w:delText>Although difficult, e</w:delText>
          </w:r>
        </w:del>
      </w:ins>
      <w:del w:id="195" w:author="Chelsey Nieman" w:date="2020-12-30T11:49:00Z">
        <w:r w:rsidRPr="00126309" w:rsidDel="00B55B9B">
          <w:rPr>
            <w:rFonts w:ascii="Times New Roman" w:hAnsi="Times New Roman" w:cs="Times New Roman"/>
            <w:rPrChange w:id="196" w:author="Chelsey Nieman" w:date="2020-12-30T11:53:00Z">
              <w:rPr>
                <w:rFonts w:ascii="Times New Roman" w:hAnsi="Times New Roman" w:cs="Times New Roman"/>
              </w:rPr>
            </w:rPrChange>
          </w:rPr>
          <w:delText>Ecosystem-based management</w:delText>
        </w:r>
      </w:del>
      <w:ins w:id="197" w:author="Stuart Jones" w:date="2020-12-22T13:15:00Z">
        <w:del w:id="198" w:author="Chelsey Nieman" w:date="2020-12-30T11:49:00Z">
          <w:r w:rsidR="00C362FB" w:rsidRPr="00126309" w:rsidDel="00B55B9B">
            <w:rPr>
              <w:rFonts w:ascii="Times New Roman" w:hAnsi="Times New Roman" w:cs="Times New Roman"/>
              <w:rPrChange w:id="199" w:author="Chelsey Nieman" w:date="2020-12-30T11:53:00Z">
                <w:rPr>
                  <w:rFonts w:ascii="Times New Roman" w:hAnsi="Times New Roman" w:cs="Times New Roman"/>
                </w:rPr>
              </w:rPrChange>
            </w:rPr>
            <w:delText>, which</w:delText>
          </w:r>
        </w:del>
      </w:ins>
      <w:del w:id="200" w:author="Chelsey Nieman" w:date="2020-12-30T11:49:00Z">
        <w:r w:rsidRPr="00126309" w:rsidDel="00B55B9B">
          <w:rPr>
            <w:rFonts w:ascii="Times New Roman" w:hAnsi="Times New Roman" w:cs="Times New Roman"/>
            <w:rPrChange w:id="201" w:author="Chelsey Nieman" w:date="2020-12-30T11:53:00Z">
              <w:rPr>
                <w:rFonts w:ascii="Times New Roman" w:hAnsi="Times New Roman" w:cs="Times New Roman"/>
              </w:rPr>
            </w:rPrChange>
          </w:rPr>
          <w:delText xml:space="preserve"> </w:delText>
        </w:r>
        <w:r w:rsidR="008365C7" w:rsidRPr="00126309" w:rsidDel="00B55B9B">
          <w:rPr>
            <w:rFonts w:ascii="Times New Roman" w:hAnsi="Times New Roman" w:cs="Times New Roman"/>
            <w:rPrChange w:id="202" w:author="Chelsey Nieman" w:date="2020-12-30T11:53:00Z">
              <w:rPr>
                <w:rFonts w:ascii="Times New Roman" w:hAnsi="Times New Roman" w:cs="Times New Roman"/>
              </w:rPr>
            </w:rPrChange>
          </w:rPr>
          <w:delText>uses</w:delText>
        </w:r>
        <w:r w:rsidRPr="00126309" w:rsidDel="00B55B9B">
          <w:rPr>
            <w:rFonts w:ascii="Times New Roman" w:hAnsi="Times New Roman" w:cs="Times New Roman"/>
            <w:rPrChange w:id="203" w:author="Chelsey Nieman" w:date="2020-12-30T11:53:00Z">
              <w:rPr>
                <w:rFonts w:ascii="Times New Roman" w:hAnsi="Times New Roman" w:cs="Times New Roman"/>
              </w:rPr>
            </w:rPrChange>
          </w:rPr>
          <w:delText xml:space="preserve"> a holistic approach to manag</w:delText>
        </w:r>
        <w:r w:rsidR="008365C7" w:rsidRPr="00126309" w:rsidDel="00B55B9B">
          <w:rPr>
            <w:rFonts w:ascii="Times New Roman" w:hAnsi="Times New Roman" w:cs="Times New Roman"/>
            <w:rPrChange w:id="204" w:author="Chelsey Nieman" w:date="2020-12-30T11:53:00Z">
              <w:rPr>
                <w:rFonts w:ascii="Times New Roman" w:hAnsi="Times New Roman" w:cs="Times New Roman"/>
              </w:rPr>
            </w:rPrChange>
          </w:rPr>
          <w:delText>e</w:delText>
        </w:r>
        <w:r w:rsidRPr="00126309" w:rsidDel="00B55B9B">
          <w:rPr>
            <w:rFonts w:ascii="Times New Roman" w:hAnsi="Times New Roman" w:cs="Times New Roman"/>
            <w:rPrChange w:id="205" w:author="Chelsey Nieman" w:date="2020-12-30T11:53:00Z">
              <w:rPr>
                <w:rFonts w:ascii="Times New Roman" w:hAnsi="Times New Roman" w:cs="Times New Roman"/>
              </w:rPr>
            </w:rPrChange>
          </w:rPr>
          <w:delText xml:space="preserve"> natural resources that includes </w:delText>
        </w:r>
        <w:r w:rsidR="007E3E3C" w:rsidRPr="00126309" w:rsidDel="00B55B9B">
          <w:rPr>
            <w:rFonts w:ascii="Times New Roman" w:hAnsi="Times New Roman" w:cs="Times New Roman"/>
            <w:rPrChange w:id="206" w:author="Chelsey Nieman" w:date="2020-12-30T11:53:00Z">
              <w:rPr>
                <w:rFonts w:ascii="Times New Roman" w:hAnsi="Times New Roman" w:cs="Times New Roman"/>
              </w:rPr>
            </w:rPrChange>
          </w:rPr>
          <w:delText>accounting for inter</w:delText>
        </w:r>
        <w:r w:rsidR="008365C7" w:rsidRPr="00126309" w:rsidDel="00B55B9B">
          <w:rPr>
            <w:rFonts w:ascii="Times New Roman" w:hAnsi="Times New Roman" w:cs="Times New Roman"/>
            <w:rPrChange w:id="207" w:author="Chelsey Nieman" w:date="2020-12-30T11:53:00Z">
              <w:rPr>
                <w:rFonts w:ascii="Times New Roman" w:hAnsi="Times New Roman" w:cs="Times New Roman"/>
              </w:rPr>
            </w:rPrChange>
          </w:rPr>
          <w:delText>-</w:delText>
        </w:r>
        <w:r w:rsidR="007E3E3C" w:rsidRPr="00126309" w:rsidDel="00B55B9B">
          <w:rPr>
            <w:rFonts w:ascii="Times New Roman" w:hAnsi="Times New Roman" w:cs="Times New Roman"/>
            <w:rPrChange w:id="208" w:author="Chelsey Nieman" w:date="2020-12-30T11:53:00Z">
              <w:rPr>
                <w:rFonts w:ascii="Times New Roman" w:hAnsi="Times New Roman" w:cs="Times New Roman"/>
              </w:rPr>
            </w:rPrChange>
          </w:rPr>
          <w:delText>specific interactions and human decision making</w:delText>
        </w:r>
      </w:del>
      <w:ins w:id="209" w:author="Stuart Jones" w:date="2020-12-22T13:15:00Z">
        <w:del w:id="210" w:author="Chelsey Nieman" w:date="2020-12-30T11:49:00Z">
          <w:r w:rsidR="00C362FB" w:rsidRPr="00126309" w:rsidDel="00B55B9B">
            <w:rPr>
              <w:rFonts w:ascii="Times New Roman" w:hAnsi="Times New Roman" w:cs="Times New Roman"/>
              <w:rPrChange w:id="211" w:author="Chelsey Nieman" w:date="2020-12-30T11:53:00Z">
                <w:rPr>
                  <w:rFonts w:ascii="Times New Roman" w:hAnsi="Times New Roman" w:cs="Times New Roman"/>
                </w:rPr>
              </w:rPrChange>
            </w:rPr>
            <w:delText xml:space="preserve">, </w:delText>
          </w:r>
        </w:del>
      </w:ins>
      <w:moveToRangeStart w:id="212" w:author="Stuart Jones" w:date="2020-12-22T13:15:00Z" w:name="move59535362"/>
      <w:moveTo w:id="213" w:author="Stuart Jones" w:date="2020-12-22T13:15:00Z">
        <w:del w:id="214" w:author="Chelsey Nieman" w:date="2020-12-30T11:49:00Z">
          <w:r w:rsidR="00C362FB" w:rsidRPr="00126309" w:rsidDel="00B55B9B">
            <w:rPr>
              <w:rFonts w:ascii="Times New Roman" w:hAnsi="Times New Roman" w:cs="Times New Roman"/>
              <w:rPrChange w:id="215" w:author="Chelsey Nieman" w:date="2020-12-30T11:53:00Z">
                <w:rPr>
                  <w:rFonts w:ascii="Times New Roman" w:hAnsi="Times New Roman" w:cs="Times New Roman"/>
                </w:rPr>
              </w:rPrChange>
            </w:rPr>
            <w:delText>Consideration of the interactions between species can help managers avoid unexpected, and often undesirable, outcomes (Pine et al. 2009).</w:delText>
          </w:r>
        </w:del>
      </w:moveTo>
      <w:moveToRangeEnd w:id="212"/>
      <w:ins w:id="216" w:author="Stuart Jones" w:date="2020-12-22T13:16:00Z">
        <w:del w:id="217" w:author="Chelsey Nieman" w:date="2020-12-30T11:49:00Z">
          <w:r w:rsidR="00C362FB" w:rsidRPr="00126309" w:rsidDel="00B55B9B">
            <w:rPr>
              <w:rFonts w:ascii="Times New Roman" w:hAnsi="Times New Roman" w:cs="Times New Roman"/>
              <w:rPrChange w:id="218" w:author="Chelsey Nieman" w:date="2020-12-30T11:53:00Z">
                <w:rPr>
                  <w:rFonts w:ascii="Times New Roman" w:hAnsi="Times New Roman" w:cs="Times New Roman"/>
                </w:rPr>
              </w:rPrChange>
            </w:rPr>
            <w:delText xml:space="preserve"> </w:delText>
          </w:r>
        </w:del>
      </w:ins>
      <w:del w:id="219" w:author="Chelsey Nieman" w:date="2020-12-30T11:49:00Z">
        <w:r w:rsidRPr="00126309" w:rsidDel="00B55B9B">
          <w:rPr>
            <w:rFonts w:ascii="Times New Roman" w:hAnsi="Times New Roman" w:cs="Times New Roman"/>
            <w:rPrChange w:id="220" w:author="Chelsey Nieman" w:date="2020-12-30T11:53:00Z">
              <w:rPr>
                <w:rFonts w:ascii="Times New Roman" w:hAnsi="Times New Roman" w:cs="Times New Roman"/>
              </w:rPr>
            </w:rPrChange>
          </w:rPr>
          <w:delText>. Although implementing ecosystem-based management may be difficult, it is nevertheless warranted</w:delText>
        </w:r>
        <w:r w:rsidR="007E3E3C" w:rsidRPr="00126309" w:rsidDel="00B55B9B">
          <w:rPr>
            <w:rFonts w:ascii="Times New Roman" w:hAnsi="Times New Roman" w:cs="Times New Roman"/>
            <w:rPrChange w:id="221" w:author="Chelsey Nieman" w:date="2020-12-30T11:53:00Z">
              <w:rPr>
                <w:rFonts w:ascii="Times New Roman" w:hAnsi="Times New Roman" w:cs="Times New Roman"/>
              </w:rPr>
            </w:rPrChange>
          </w:rPr>
          <w:delText xml:space="preserve"> as </w:delText>
        </w:r>
        <w:r w:rsidR="008365C7" w:rsidRPr="00126309" w:rsidDel="00B55B9B">
          <w:rPr>
            <w:rFonts w:ascii="Times New Roman" w:hAnsi="Times New Roman" w:cs="Times New Roman"/>
            <w:rPrChange w:id="222" w:author="Chelsey Nieman" w:date="2020-12-30T11:53:00Z">
              <w:rPr>
                <w:rFonts w:ascii="Times New Roman" w:hAnsi="Times New Roman" w:cs="Times New Roman"/>
              </w:rPr>
            </w:rPrChange>
          </w:rPr>
          <w:delText>humans</w:delText>
        </w:r>
        <w:r w:rsidR="007E3E3C" w:rsidRPr="00126309" w:rsidDel="00B55B9B">
          <w:rPr>
            <w:rFonts w:ascii="Times New Roman" w:hAnsi="Times New Roman" w:cs="Times New Roman"/>
            <w:rPrChange w:id="223" w:author="Chelsey Nieman" w:date="2020-12-30T11:53:00Z">
              <w:rPr>
                <w:rFonts w:ascii="Times New Roman" w:hAnsi="Times New Roman" w:cs="Times New Roman"/>
              </w:rPr>
            </w:rPrChange>
          </w:rPr>
          <w:delText xml:space="preserve"> seek to maintain desired </w:delText>
        </w:r>
        <w:r w:rsidR="008365C7" w:rsidRPr="00126309" w:rsidDel="00B55B9B">
          <w:rPr>
            <w:rFonts w:ascii="Times New Roman" w:hAnsi="Times New Roman" w:cs="Times New Roman"/>
            <w:rPrChange w:id="224" w:author="Chelsey Nieman" w:date="2020-12-30T11:53:00Z">
              <w:rPr>
                <w:rFonts w:ascii="Times New Roman" w:hAnsi="Times New Roman" w:cs="Times New Roman"/>
              </w:rPr>
            </w:rPrChange>
          </w:rPr>
          <w:delText>ecosystem services</w:delText>
        </w:r>
        <w:r w:rsidRPr="00126309" w:rsidDel="00B55B9B">
          <w:rPr>
            <w:rFonts w:ascii="Times New Roman" w:hAnsi="Times New Roman" w:cs="Times New Roman"/>
            <w:rPrChange w:id="225" w:author="Chelsey Nieman" w:date="2020-12-30T11:53:00Z">
              <w:rPr>
                <w:rFonts w:ascii="Times New Roman" w:hAnsi="Times New Roman" w:cs="Times New Roman"/>
              </w:rPr>
            </w:rPrChange>
          </w:rPr>
          <w:delText xml:space="preserve">. Aquatic social-ecological systems, including fisheries, provide excellent examples to explore the potential benefits of implementing ecosystem-based management. Counterintuitive responses by fish populations to management have shown that in many cases a linear, single-species focused view of these systems can </w:delText>
        </w:r>
        <w:r w:rsidR="007E3E3C" w:rsidRPr="00126309" w:rsidDel="00B55B9B">
          <w:rPr>
            <w:rFonts w:ascii="Times New Roman" w:hAnsi="Times New Roman" w:cs="Times New Roman"/>
            <w:rPrChange w:id="226" w:author="Chelsey Nieman" w:date="2020-12-30T11:53:00Z">
              <w:rPr>
                <w:rFonts w:ascii="Times New Roman" w:hAnsi="Times New Roman" w:cs="Times New Roman"/>
              </w:rPr>
            </w:rPrChange>
          </w:rPr>
          <w:delText xml:space="preserve">lead to actions that result in undesirable </w:delText>
        </w:r>
        <w:r w:rsidR="00AE35BD" w:rsidRPr="00126309" w:rsidDel="00B55B9B">
          <w:rPr>
            <w:rFonts w:ascii="Times New Roman" w:hAnsi="Times New Roman" w:cs="Times New Roman"/>
            <w:rPrChange w:id="227" w:author="Chelsey Nieman" w:date="2020-12-30T11:53:00Z">
              <w:rPr>
                <w:rFonts w:ascii="Times New Roman" w:hAnsi="Times New Roman" w:cs="Times New Roman"/>
              </w:rPr>
            </w:rPrChange>
          </w:rPr>
          <w:delText>ecosystem</w:delText>
        </w:r>
        <w:r w:rsidR="007E3E3C" w:rsidRPr="00126309" w:rsidDel="00B55B9B">
          <w:rPr>
            <w:rFonts w:ascii="Times New Roman" w:hAnsi="Times New Roman" w:cs="Times New Roman"/>
            <w:rPrChange w:id="228" w:author="Chelsey Nieman" w:date="2020-12-30T11:53:00Z">
              <w:rPr>
                <w:rFonts w:ascii="Times New Roman" w:hAnsi="Times New Roman" w:cs="Times New Roman"/>
              </w:rPr>
            </w:rPrChange>
          </w:rPr>
          <w:delText xml:space="preserve"> </w:delText>
        </w:r>
        <w:r w:rsidR="00172656" w:rsidRPr="00126309" w:rsidDel="00B55B9B">
          <w:rPr>
            <w:rFonts w:ascii="Times New Roman" w:hAnsi="Times New Roman" w:cs="Times New Roman"/>
            <w:rPrChange w:id="229" w:author="Chelsey Nieman" w:date="2020-12-30T11:53:00Z">
              <w:rPr>
                <w:rFonts w:ascii="Times New Roman" w:hAnsi="Times New Roman" w:cs="Times New Roman"/>
              </w:rPr>
            </w:rPrChange>
          </w:rPr>
          <w:delText xml:space="preserve">configurations </w:delText>
        </w:r>
        <w:r w:rsidRPr="00126309" w:rsidDel="00B55B9B">
          <w:rPr>
            <w:rFonts w:ascii="Times New Roman" w:hAnsi="Times New Roman" w:cs="Times New Roman"/>
            <w:rPrChange w:id="230" w:author="Chelsey Nieman" w:date="2020-12-30T11:53:00Z">
              <w:rPr>
                <w:rFonts w:ascii="Times New Roman" w:hAnsi="Times New Roman" w:cs="Times New Roman"/>
              </w:rPr>
            </w:rPrChange>
          </w:rPr>
          <w:delText>(</w:delText>
        </w:r>
        <w:r w:rsidR="007E3E3C" w:rsidRPr="00126309" w:rsidDel="00B55B9B">
          <w:rPr>
            <w:rFonts w:ascii="Times New Roman" w:hAnsi="Times New Roman" w:cs="Times New Roman"/>
            <w:rPrChange w:id="231" w:author="Chelsey Nieman" w:date="2020-12-30T11:53:00Z">
              <w:rPr>
                <w:rFonts w:ascii="Times New Roman" w:hAnsi="Times New Roman" w:cs="Times New Roman"/>
              </w:rPr>
            </w:rPrChange>
          </w:rPr>
          <w:delText>Hutchings 2000</w:delText>
        </w:r>
        <w:r w:rsidRPr="00126309" w:rsidDel="00B55B9B">
          <w:rPr>
            <w:rFonts w:ascii="Times New Roman" w:hAnsi="Times New Roman" w:cs="Times New Roman"/>
            <w:rPrChange w:id="232" w:author="Chelsey Nieman" w:date="2020-12-30T11:53:00Z">
              <w:rPr>
                <w:rFonts w:ascii="Times New Roman" w:hAnsi="Times New Roman" w:cs="Times New Roman"/>
              </w:rPr>
            </w:rPrChange>
          </w:rPr>
          <w:delText>).</w:delText>
        </w:r>
      </w:del>
    </w:p>
    <w:p w14:paraId="7BD5D163" w14:textId="53BA7E99" w:rsidR="005C55A5" w:rsidRPr="00126309" w:rsidDel="00B55B9B" w:rsidRDefault="00ED680B">
      <w:pPr>
        <w:spacing w:before="240"/>
        <w:ind w:firstLine="720"/>
        <w:rPr>
          <w:del w:id="233" w:author="Chelsey Nieman" w:date="2020-12-30T11:49:00Z"/>
          <w:rFonts w:ascii="Times New Roman" w:hAnsi="Times New Roman" w:cs="Times New Roman"/>
          <w:rPrChange w:id="234" w:author="Chelsey Nieman" w:date="2020-12-30T11:53:00Z">
            <w:rPr>
              <w:del w:id="235" w:author="Chelsey Nieman" w:date="2020-12-30T11:49:00Z"/>
              <w:rFonts w:ascii="Times New Roman" w:hAnsi="Times New Roman" w:cs="Times New Roman"/>
            </w:rPr>
          </w:rPrChange>
        </w:rPr>
        <w:pPrChange w:id="236" w:author="Stuart Jones" w:date="2020-12-22T13:16:00Z">
          <w:pPr>
            <w:ind w:firstLine="720"/>
          </w:pPr>
        </w:pPrChange>
      </w:pPr>
      <w:del w:id="237" w:author="Chelsey Nieman" w:date="2020-12-30T11:49:00Z">
        <w:r w:rsidRPr="00126309" w:rsidDel="00B55B9B">
          <w:rPr>
            <w:rFonts w:ascii="Times New Roman" w:hAnsi="Times New Roman" w:cs="Times New Roman"/>
            <w:rPrChange w:id="238" w:author="Chelsey Nieman" w:date="2020-12-30T11:53:00Z">
              <w:rPr>
                <w:rFonts w:ascii="Times New Roman" w:hAnsi="Times New Roman" w:cs="Times New Roman"/>
              </w:rPr>
            </w:rPrChange>
          </w:rPr>
          <w:delText xml:space="preserve">The </w:delText>
        </w:r>
      </w:del>
      <w:del w:id="239" w:author="Chelsey Nieman" w:date="2020-12-28T08:57:00Z">
        <w:r w:rsidRPr="00126309" w:rsidDel="00861078">
          <w:rPr>
            <w:rFonts w:ascii="Times New Roman" w:hAnsi="Times New Roman" w:cs="Times New Roman"/>
            <w:rPrChange w:id="240" w:author="Chelsey Nieman" w:date="2020-12-30T11:53:00Z">
              <w:rPr>
                <w:rFonts w:ascii="Times New Roman" w:hAnsi="Times New Roman" w:cs="Times New Roman"/>
              </w:rPr>
            </w:rPrChange>
          </w:rPr>
          <w:delText>worst</w:delText>
        </w:r>
      </w:del>
      <w:ins w:id="241" w:author="Stuart Jones" w:date="2020-12-22T13:16:00Z">
        <w:del w:id="242" w:author="Chelsey Nieman" w:date="2020-12-28T08:57:00Z">
          <w:r w:rsidR="00C362FB" w:rsidRPr="00126309" w:rsidDel="00861078">
            <w:rPr>
              <w:rFonts w:ascii="Times New Roman" w:hAnsi="Times New Roman" w:cs="Times New Roman"/>
              <w:rPrChange w:id="243" w:author="Chelsey Nieman" w:date="2020-12-30T11:53:00Z">
                <w:rPr>
                  <w:rFonts w:ascii="Times New Roman" w:hAnsi="Times New Roman" w:cs="Times New Roman"/>
                </w:rPr>
              </w:rPrChange>
            </w:rPr>
            <w:delText>-</w:delText>
          </w:r>
        </w:del>
      </w:ins>
      <w:del w:id="244" w:author="Chelsey Nieman" w:date="2020-12-28T08:57:00Z">
        <w:r w:rsidRPr="00126309" w:rsidDel="00861078">
          <w:rPr>
            <w:rFonts w:ascii="Times New Roman" w:hAnsi="Times New Roman" w:cs="Times New Roman"/>
            <w:rPrChange w:id="245" w:author="Chelsey Nieman" w:date="2020-12-30T11:53:00Z">
              <w:rPr>
                <w:rFonts w:ascii="Times New Roman" w:hAnsi="Times New Roman" w:cs="Times New Roman"/>
              </w:rPr>
            </w:rPrChange>
          </w:rPr>
          <w:delText xml:space="preserve"> case</w:delText>
        </w:r>
      </w:del>
      <w:del w:id="246" w:author="Chelsey Nieman" w:date="2020-12-30T11:49:00Z">
        <w:r w:rsidRPr="00126309" w:rsidDel="00B55B9B">
          <w:rPr>
            <w:rFonts w:ascii="Times New Roman" w:hAnsi="Times New Roman" w:cs="Times New Roman"/>
            <w:rPrChange w:id="247" w:author="Chelsey Nieman" w:date="2020-12-30T11:53:00Z">
              <w:rPr>
                <w:rFonts w:ascii="Times New Roman" w:hAnsi="Times New Roman" w:cs="Times New Roman"/>
              </w:rPr>
            </w:rPrChange>
          </w:rPr>
          <w:delText xml:space="preserve"> scenario for a</w:delText>
        </w:r>
      </w:del>
      <w:del w:id="248" w:author="Chelsey Nieman" w:date="2020-12-28T08:57:00Z">
        <w:r w:rsidRPr="00126309" w:rsidDel="00861078">
          <w:rPr>
            <w:rFonts w:ascii="Times New Roman" w:hAnsi="Times New Roman" w:cs="Times New Roman"/>
            <w:rPrChange w:id="249" w:author="Chelsey Nieman" w:date="2020-12-30T11:53:00Z">
              <w:rPr>
                <w:rFonts w:ascii="Times New Roman" w:hAnsi="Times New Roman" w:cs="Times New Roman"/>
              </w:rPr>
            </w:rPrChange>
          </w:rPr>
          <w:delText xml:space="preserve"> </w:delText>
        </w:r>
      </w:del>
      <w:del w:id="250" w:author="Chelsey Nieman" w:date="2020-12-30T11:49:00Z">
        <w:r w:rsidRPr="00126309" w:rsidDel="00B55B9B">
          <w:rPr>
            <w:rFonts w:ascii="Times New Roman" w:hAnsi="Times New Roman" w:cs="Times New Roman"/>
            <w:rPrChange w:id="251" w:author="Chelsey Nieman" w:date="2020-12-30T11:53:00Z">
              <w:rPr>
                <w:rFonts w:ascii="Times New Roman" w:hAnsi="Times New Roman" w:cs="Times New Roman"/>
              </w:rPr>
            </w:rPrChange>
          </w:rPr>
          <w:delText>manager whose single-species focused intervention has lead to an unexpected response is that this action leads to a s</w:delText>
        </w:r>
      </w:del>
      <w:ins w:id="252" w:author="Stuart Jones" w:date="2020-12-22T13:16:00Z">
        <w:del w:id="253" w:author="Chelsey Nieman" w:date="2020-12-30T11:49:00Z">
          <w:r w:rsidR="0011573E" w:rsidRPr="00126309" w:rsidDel="00B55B9B">
            <w:rPr>
              <w:rFonts w:ascii="Times New Roman" w:hAnsi="Times New Roman" w:cs="Times New Roman"/>
              <w:rPrChange w:id="254" w:author="Chelsey Nieman" w:date="2020-12-30T11:53:00Z">
                <w:rPr>
                  <w:rFonts w:ascii="Times New Roman" w:hAnsi="Times New Roman" w:cs="Times New Roman"/>
                </w:rPr>
              </w:rPrChange>
            </w:rPr>
            <w:delText>witch to an undesirable</w:delText>
          </w:r>
        </w:del>
      </w:ins>
      <w:del w:id="255" w:author="Chelsey Nieman" w:date="2020-12-30T11:49:00Z">
        <w:r w:rsidRPr="00126309" w:rsidDel="00B55B9B">
          <w:rPr>
            <w:rFonts w:ascii="Times New Roman" w:hAnsi="Times New Roman" w:cs="Times New Roman"/>
            <w:rPrChange w:id="256" w:author="Chelsey Nieman" w:date="2020-12-30T11:53:00Z">
              <w:rPr>
                <w:rFonts w:ascii="Times New Roman" w:hAnsi="Times New Roman" w:cs="Times New Roman"/>
              </w:rPr>
            </w:rPrChange>
          </w:rPr>
          <w:delText>h</w:delText>
        </w:r>
        <w:r w:rsidR="0096281D" w:rsidRPr="00126309" w:rsidDel="00B55B9B">
          <w:rPr>
            <w:rFonts w:ascii="Times New Roman" w:hAnsi="Times New Roman" w:cs="Times New Roman"/>
            <w:rPrChange w:id="257" w:author="Chelsey Nieman" w:date="2020-12-30T11:53:00Z">
              <w:rPr>
                <w:rFonts w:ascii="Times New Roman" w:hAnsi="Times New Roman" w:cs="Times New Roman"/>
              </w:rPr>
            </w:rPrChange>
          </w:rPr>
          <w:delText>ift in</w:delText>
        </w:r>
      </w:del>
      <w:ins w:id="258" w:author="Stuart Jones" w:date="2020-12-22T13:16:00Z">
        <w:del w:id="259" w:author="Chelsey Nieman" w:date="2020-12-30T11:49:00Z">
          <w:r w:rsidR="0011573E" w:rsidRPr="00126309" w:rsidDel="00B55B9B">
            <w:rPr>
              <w:rFonts w:ascii="Times New Roman" w:hAnsi="Times New Roman" w:cs="Times New Roman"/>
              <w:rPrChange w:id="260" w:author="Chelsey Nieman" w:date="2020-12-30T11:53:00Z">
                <w:rPr>
                  <w:rFonts w:ascii="Times New Roman" w:hAnsi="Times New Roman" w:cs="Times New Roman"/>
                </w:rPr>
              </w:rPrChange>
            </w:rPr>
            <w:delText xml:space="preserve"> alternative</w:delText>
          </w:r>
        </w:del>
      </w:ins>
      <w:del w:id="261" w:author="Chelsey Nieman" w:date="2020-12-30T11:49:00Z">
        <w:r w:rsidR="0096281D" w:rsidRPr="00126309" w:rsidDel="00B55B9B">
          <w:rPr>
            <w:rFonts w:ascii="Times New Roman" w:hAnsi="Times New Roman" w:cs="Times New Roman"/>
            <w:rPrChange w:id="262" w:author="Chelsey Nieman" w:date="2020-12-30T11:53:00Z">
              <w:rPr>
                <w:rFonts w:ascii="Times New Roman" w:hAnsi="Times New Roman" w:cs="Times New Roman"/>
              </w:rPr>
            </w:rPrChange>
          </w:rPr>
          <w:delText xml:space="preserve"> the stable state of the system. Regime shifts</w:delText>
        </w:r>
      </w:del>
      <w:del w:id="263" w:author="Chelsey Nieman" w:date="2020-12-28T08:58:00Z">
        <w:r w:rsidR="0096281D" w:rsidRPr="00126309" w:rsidDel="00861078">
          <w:rPr>
            <w:rFonts w:ascii="Times New Roman" w:hAnsi="Times New Roman" w:cs="Times New Roman"/>
            <w:rPrChange w:id="264" w:author="Chelsey Nieman" w:date="2020-12-30T11:53:00Z">
              <w:rPr>
                <w:rFonts w:ascii="Times New Roman" w:hAnsi="Times New Roman" w:cs="Times New Roman"/>
              </w:rPr>
            </w:rPrChange>
          </w:rPr>
          <w:delText>,</w:delText>
        </w:r>
      </w:del>
      <w:del w:id="265" w:author="Chelsey Nieman" w:date="2020-12-30T11:49:00Z">
        <w:r w:rsidR="0096281D" w:rsidRPr="00126309" w:rsidDel="00B55B9B">
          <w:rPr>
            <w:rFonts w:ascii="Times New Roman" w:hAnsi="Times New Roman" w:cs="Times New Roman"/>
            <w:rPrChange w:id="266" w:author="Chelsey Nieman" w:date="2020-12-30T11:53:00Z">
              <w:rPr>
                <w:rFonts w:ascii="Times New Roman" w:hAnsi="Times New Roman" w:cs="Times New Roman"/>
              </w:rPr>
            </w:rPrChange>
          </w:rPr>
          <w:delText xml:space="preserve"> </w:delText>
        </w:r>
      </w:del>
      <w:ins w:id="267" w:author="Colin Dassow" w:date="2020-12-29T11:33:00Z">
        <w:del w:id="268" w:author="Chelsey Nieman" w:date="2020-12-30T11:49:00Z">
          <w:r w:rsidR="005B5D26" w:rsidRPr="00126309" w:rsidDel="00B55B9B">
            <w:rPr>
              <w:rFonts w:ascii="Times New Roman" w:hAnsi="Times New Roman" w:cs="Times New Roman"/>
              <w:rPrChange w:id="269" w:author="Chelsey Nieman" w:date="2020-12-30T11:53:00Z">
                <w:rPr>
                  <w:rFonts w:ascii="Times New Roman" w:hAnsi="Times New Roman" w:cs="Times New Roman"/>
                </w:rPr>
              </w:rPrChange>
            </w:rPr>
            <w:delText xml:space="preserve">like this </w:delText>
          </w:r>
        </w:del>
      </w:ins>
      <w:del w:id="270" w:author="Chelsey Nieman" w:date="2020-12-28T08:57:00Z">
        <w:r w:rsidR="0096281D" w:rsidRPr="00126309" w:rsidDel="00861078">
          <w:rPr>
            <w:rFonts w:ascii="Times New Roman" w:hAnsi="Times New Roman" w:cs="Times New Roman"/>
            <w:rPrChange w:id="271" w:author="Chelsey Nieman" w:date="2020-12-30T11:53:00Z">
              <w:rPr>
                <w:rFonts w:ascii="Times New Roman" w:hAnsi="Times New Roman" w:cs="Times New Roman"/>
              </w:rPr>
            </w:rPrChange>
          </w:rPr>
          <w:delText xml:space="preserve">as they are often referred to, </w:delText>
        </w:r>
      </w:del>
      <w:del w:id="272" w:author="Chelsey Nieman" w:date="2020-12-30T11:49:00Z">
        <w:r w:rsidR="0096281D" w:rsidRPr="00126309" w:rsidDel="00B55B9B">
          <w:rPr>
            <w:rFonts w:ascii="Times New Roman" w:hAnsi="Times New Roman" w:cs="Times New Roman"/>
            <w:rPrChange w:id="273" w:author="Chelsey Nieman" w:date="2020-12-30T11:53:00Z">
              <w:rPr>
                <w:rFonts w:ascii="Times New Roman" w:hAnsi="Times New Roman" w:cs="Times New Roman"/>
              </w:rPr>
            </w:rPrChange>
          </w:rPr>
          <w:delText>are well documented in aquatic systems and exceedingly difficult to reverse once they’ve occurred (</w:delText>
        </w:r>
      </w:del>
      <w:del w:id="274" w:author="Chelsey Nieman" w:date="2020-12-28T08:56:00Z">
        <w:r w:rsidR="0096281D" w:rsidRPr="00126309" w:rsidDel="00861078">
          <w:rPr>
            <w:rFonts w:ascii="Times New Roman" w:hAnsi="Times New Roman" w:cs="Times New Roman"/>
            <w:b/>
            <w:rPrChange w:id="275" w:author="Chelsey Nieman" w:date="2020-12-30T11:53:00Z">
              <w:rPr>
                <w:rFonts w:ascii="Times New Roman" w:hAnsi="Times New Roman" w:cs="Times New Roman"/>
                <w:b/>
              </w:rPr>
            </w:rPrChange>
          </w:rPr>
          <w:delText>citations</w:delText>
        </w:r>
      </w:del>
      <w:del w:id="276" w:author="Chelsey Nieman" w:date="2020-12-30T11:49:00Z">
        <w:r w:rsidR="0096281D" w:rsidRPr="00126309" w:rsidDel="00B55B9B">
          <w:rPr>
            <w:rFonts w:ascii="Times New Roman" w:hAnsi="Times New Roman" w:cs="Times New Roman"/>
            <w:rPrChange w:id="277" w:author="Chelsey Nieman" w:date="2020-12-30T11:53:00Z">
              <w:rPr>
                <w:rFonts w:ascii="Times New Roman" w:hAnsi="Times New Roman" w:cs="Times New Roman"/>
              </w:rPr>
            </w:rPrChange>
          </w:rPr>
          <w:delText xml:space="preserve">). </w:delText>
        </w:r>
      </w:del>
      <w:del w:id="278" w:author="Chelsey Nieman" w:date="2020-12-28T08:59:00Z">
        <w:r w:rsidR="0096281D" w:rsidRPr="00126309" w:rsidDel="00861078">
          <w:rPr>
            <w:rFonts w:ascii="Times New Roman" w:hAnsi="Times New Roman" w:cs="Times New Roman"/>
            <w:rPrChange w:id="279" w:author="Chelsey Nieman" w:date="2020-12-30T11:53:00Z">
              <w:rPr>
                <w:rFonts w:ascii="Times New Roman" w:hAnsi="Times New Roman" w:cs="Times New Roman"/>
              </w:rPr>
            </w:rPrChange>
          </w:rPr>
          <w:delText xml:space="preserve">They </w:delText>
        </w:r>
      </w:del>
      <w:del w:id="280" w:author="Chelsey Nieman" w:date="2020-12-30T11:49:00Z">
        <w:r w:rsidR="0096281D" w:rsidRPr="00126309" w:rsidDel="00B55B9B">
          <w:rPr>
            <w:rFonts w:ascii="Times New Roman" w:hAnsi="Times New Roman" w:cs="Times New Roman"/>
            <w:rPrChange w:id="281" w:author="Chelsey Nieman" w:date="2020-12-30T11:53:00Z">
              <w:rPr>
                <w:rFonts w:ascii="Times New Roman" w:hAnsi="Times New Roman" w:cs="Times New Roman"/>
              </w:rPr>
            </w:rPrChange>
          </w:rPr>
          <w:delText>represent a</w:delText>
        </w:r>
      </w:del>
      <w:del w:id="282" w:author="Chelsey Nieman" w:date="2020-12-28T09:00:00Z">
        <w:r w:rsidR="0096281D" w:rsidRPr="00126309" w:rsidDel="00861078">
          <w:rPr>
            <w:rFonts w:ascii="Times New Roman" w:hAnsi="Times New Roman" w:cs="Times New Roman"/>
            <w:rPrChange w:id="283" w:author="Chelsey Nieman" w:date="2020-12-30T11:53:00Z">
              <w:rPr>
                <w:rFonts w:ascii="Times New Roman" w:hAnsi="Times New Roman" w:cs="Times New Roman"/>
              </w:rPr>
            </w:rPrChange>
          </w:rPr>
          <w:delText xml:space="preserve"> shift</w:delText>
        </w:r>
      </w:del>
      <w:del w:id="284" w:author="Chelsey Nieman" w:date="2020-12-30T11:49:00Z">
        <w:r w:rsidR="0096281D" w:rsidRPr="00126309" w:rsidDel="00B55B9B">
          <w:rPr>
            <w:rFonts w:ascii="Times New Roman" w:hAnsi="Times New Roman" w:cs="Times New Roman"/>
            <w:rPrChange w:id="285" w:author="Chelsey Nieman" w:date="2020-12-30T11:53:00Z">
              <w:rPr>
                <w:rFonts w:ascii="Times New Roman" w:hAnsi="Times New Roman" w:cs="Times New Roman"/>
              </w:rPr>
            </w:rPrChange>
          </w:rPr>
          <w:delText xml:space="preserve"> in ecosystem configuration that </w:delText>
        </w:r>
      </w:del>
      <w:del w:id="286" w:author="Chelsey Nieman" w:date="2020-12-28T09:00:00Z">
        <w:r w:rsidR="0096281D" w:rsidRPr="00126309" w:rsidDel="00861078">
          <w:rPr>
            <w:rFonts w:ascii="Times New Roman" w:hAnsi="Times New Roman" w:cs="Times New Roman"/>
            <w:rPrChange w:id="287" w:author="Chelsey Nieman" w:date="2020-12-30T11:53:00Z">
              <w:rPr>
                <w:rFonts w:ascii="Times New Roman" w:hAnsi="Times New Roman" w:cs="Times New Roman"/>
              </w:rPr>
            </w:rPrChange>
          </w:rPr>
          <w:delText>is</w:delText>
        </w:r>
      </w:del>
      <w:del w:id="288" w:author="Chelsey Nieman" w:date="2020-12-30T11:49:00Z">
        <w:r w:rsidR="0096281D" w:rsidRPr="00126309" w:rsidDel="00B55B9B">
          <w:rPr>
            <w:rFonts w:ascii="Times New Roman" w:hAnsi="Times New Roman" w:cs="Times New Roman"/>
            <w:rPrChange w:id="289" w:author="Chelsey Nieman" w:date="2020-12-30T11:53:00Z">
              <w:rPr>
                <w:rFonts w:ascii="Times New Roman" w:hAnsi="Times New Roman" w:cs="Times New Roman"/>
              </w:rPr>
            </w:rPrChange>
          </w:rPr>
          <w:delText xml:space="preserve"> self-reinforcing (</w:delText>
        </w:r>
      </w:del>
      <w:del w:id="290" w:author="Chelsey Nieman" w:date="2020-12-28T09:00:00Z">
        <w:r w:rsidR="0096281D" w:rsidRPr="00126309" w:rsidDel="00861078">
          <w:rPr>
            <w:rFonts w:ascii="Times New Roman" w:hAnsi="Times New Roman" w:cs="Times New Roman"/>
            <w:b/>
            <w:rPrChange w:id="291" w:author="Chelsey Nieman" w:date="2020-12-30T11:53:00Z">
              <w:rPr>
                <w:rFonts w:ascii="Times New Roman" w:hAnsi="Times New Roman" w:cs="Times New Roman"/>
                <w:b/>
              </w:rPr>
            </w:rPrChange>
          </w:rPr>
          <w:delText>citations</w:delText>
        </w:r>
      </w:del>
      <w:del w:id="292" w:author="Chelsey Nieman" w:date="2020-12-30T11:49:00Z">
        <w:r w:rsidR="0096281D" w:rsidRPr="00126309" w:rsidDel="00B55B9B">
          <w:rPr>
            <w:rFonts w:ascii="Times New Roman" w:hAnsi="Times New Roman" w:cs="Times New Roman"/>
            <w:rPrChange w:id="293" w:author="Chelsey Nieman" w:date="2020-12-30T11:53:00Z">
              <w:rPr>
                <w:rFonts w:ascii="Times New Roman" w:hAnsi="Times New Roman" w:cs="Times New Roman"/>
              </w:rPr>
            </w:rPrChange>
          </w:rPr>
          <w:delText xml:space="preserve">). </w:delText>
        </w:r>
        <w:r w:rsidR="0031245F" w:rsidRPr="00126309" w:rsidDel="00B55B9B">
          <w:rPr>
            <w:rFonts w:ascii="Times New Roman" w:hAnsi="Times New Roman" w:cs="Times New Roman"/>
            <w:rPrChange w:id="294" w:author="Chelsey Nieman" w:date="2020-12-30T11:53:00Z">
              <w:rPr>
                <w:rFonts w:ascii="Times New Roman" w:hAnsi="Times New Roman" w:cs="Times New Roman"/>
              </w:rPr>
            </w:rPrChange>
          </w:rPr>
          <w:delText>C</w:delText>
        </w:r>
        <w:r w:rsidR="00AC1F3C" w:rsidRPr="00126309" w:rsidDel="00B55B9B">
          <w:rPr>
            <w:rFonts w:ascii="Times New Roman" w:hAnsi="Times New Roman" w:cs="Times New Roman"/>
            <w:rPrChange w:id="295" w:author="Chelsey Nieman" w:date="2020-12-30T11:53:00Z">
              <w:rPr>
                <w:rFonts w:ascii="Times New Roman" w:hAnsi="Times New Roman" w:cs="Times New Roman"/>
              </w:rPr>
            </w:rPrChange>
          </w:rPr>
          <w:delText>omplex intra- and inter-specific interactions in aquatic systems can result in positive feedback loops that allow a stable state to reinforce itself such that efforts by managers to change the stable state may have no or unintended effects. Walters and Kitchell (2001) described how positive feedback loops</w:delText>
        </w:r>
        <w:r w:rsidR="00AE35BD" w:rsidRPr="00126309" w:rsidDel="00B55B9B">
          <w:rPr>
            <w:rFonts w:ascii="Times New Roman" w:hAnsi="Times New Roman" w:cs="Times New Roman"/>
            <w:rPrChange w:id="296" w:author="Chelsey Nieman" w:date="2020-12-30T11:53:00Z">
              <w:rPr>
                <w:rFonts w:ascii="Times New Roman" w:hAnsi="Times New Roman" w:cs="Times New Roman"/>
              </w:rPr>
            </w:rPrChange>
          </w:rPr>
          <w:delText xml:space="preserve"> due to cultivation effects</w:delText>
        </w:r>
        <w:r w:rsidR="00AC1F3C" w:rsidRPr="00126309" w:rsidDel="00B55B9B">
          <w:rPr>
            <w:rFonts w:ascii="Times New Roman" w:hAnsi="Times New Roman" w:cs="Times New Roman"/>
            <w:rPrChange w:id="297" w:author="Chelsey Nieman" w:date="2020-12-30T11:53:00Z">
              <w:rPr>
                <w:rFonts w:ascii="Times New Roman" w:hAnsi="Times New Roman" w:cs="Times New Roman"/>
              </w:rPr>
            </w:rPrChange>
          </w:rPr>
          <w:delText xml:space="preserve"> c</w:delText>
        </w:r>
      </w:del>
      <w:del w:id="298" w:author="Chelsey Nieman" w:date="2020-12-28T09:01:00Z">
        <w:r w:rsidR="00AC1F3C" w:rsidRPr="00126309" w:rsidDel="00861078">
          <w:rPr>
            <w:rFonts w:ascii="Times New Roman" w:hAnsi="Times New Roman" w:cs="Times New Roman"/>
            <w:rPrChange w:id="299" w:author="Chelsey Nieman" w:date="2020-12-30T11:53:00Z">
              <w:rPr>
                <w:rFonts w:ascii="Times New Roman" w:hAnsi="Times New Roman" w:cs="Times New Roman"/>
              </w:rPr>
            </w:rPrChange>
          </w:rPr>
          <w:delText>an</w:delText>
        </w:r>
      </w:del>
      <w:del w:id="300" w:author="Chelsey Nieman" w:date="2020-12-30T11:49:00Z">
        <w:r w:rsidR="00AC1F3C" w:rsidRPr="00126309" w:rsidDel="00B55B9B">
          <w:rPr>
            <w:rFonts w:ascii="Times New Roman" w:hAnsi="Times New Roman" w:cs="Times New Roman"/>
            <w:rPrChange w:id="301" w:author="Chelsey Nieman" w:date="2020-12-30T11:53:00Z">
              <w:rPr>
                <w:rFonts w:ascii="Times New Roman" w:hAnsi="Times New Roman" w:cs="Times New Roman"/>
              </w:rPr>
            </w:rPrChange>
          </w:rPr>
          <w:delText xml:space="preserve"> create two </w:delText>
        </w:r>
        <w:r w:rsidR="00524CFE" w:rsidRPr="00126309" w:rsidDel="00B55B9B">
          <w:rPr>
            <w:rFonts w:ascii="Times New Roman" w:hAnsi="Times New Roman" w:cs="Times New Roman"/>
            <w:rPrChange w:id="302" w:author="Chelsey Nieman" w:date="2020-12-30T11:53:00Z">
              <w:rPr>
                <w:rFonts w:ascii="Times New Roman" w:hAnsi="Times New Roman" w:cs="Times New Roman"/>
              </w:rPr>
            </w:rPrChange>
          </w:rPr>
          <w:delText xml:space="preserve">alternative </w:delText>
        </w:r>
        <w:r w:rsidR="00AC1F3C" w:rsidRPr="00126309" w:rsidDel="00B55B9B">
          <w:rPr>
            <w:rFonts w:ascii="Times New Roman" w:hAnsi="Times New Roman" w:cs="Times New Roman"/>
            <w:rPrChange w:id="303" w:author="Chelsey Nieman" w:date="2020-12-30T11:53:00Z">
              <w:rPr>
                <w:rFonts w:ascii="Times New Roman" w:hAnsi="Times New Roman" w:cs="Times New Roman"/>
              </w:rPr>
            </w:rPrChange>
          </w:rPr>
          <w:delText xml:space="preserve">stable states in a </w:delText>
        </w:r>
        <w:r w:rsidR="00AE35BD" w:rsidRPr="00126309" w:rsidDel="00B55B9B">
          <w:rPr>
            <w:rFonts w:ascii="Times New Roman" w:hAnsi="Times New Roman" w:cs="Times New Roman"/>
            <w:rPrChange w:id="304" w:author="Chelsey Nieman" w:date="2020-12-30T11:53:00Z">
              <w:rPr>
                <w:rFonts w:ascii="Times New Roman" w:hAnsi="Times New Roman" w:cs="Times New Roman"/>
              </w:rPr>
            </w:rPrChange>
          </w:rPr>
          <w:delText xml:space="preserve">“trophic triangle” </w:delText>
        </w:r>
        <w:r w:rsidR="00AC1F3C" w:rsidRPr="00126309" w:rsidDel="00B55B9B">
          <w:rPr>
            <w:rFonts w:ascii="Times New Roman" w:hAnsi="Times New Roman" w:cs="Times New Roman"/>
            <w:rPrChange w:id="305" w:author="Chelsey Nieman" w:date="2020-12-30T11:53:00Z">
              <w:rPr>
                <w:rFonts w:ascii="Times New Roman" w:hAnsi="Times New Roman" w:cs="Times New Roman"/>
              </w:rPr>
            </w:rPrChange>
          </w:rPr>
          <w:delText xml:space="preserve">food web consisting of </w:delText>
        </w:r>
      </w:del>
      <w:ins w:id="306" w:author="Stuart Jones" w:date="2020-12-22T13:20:00Z">
        <w:del w:id="307" w:author="Chelsey Nieman" w:date="2020-12-30T11:49:00Z">
          <w:r w:rsidR="00E64405" w:rsidRPr="00126309" w:rsidDel="00B55B9B">
            <w:rPr>
              <w:rFonts w:ascii="Times New Roman" w:hAnsi="Times New Roman" w:cs="Times New Roman"/>
              <w:rPrChange w:id="308" w:author="Chelsey Nieman" w:date="2020-12-30T11:53:00Z">
                <w:rPr>
                  <w:rFonts w:ascii="Times New Roman" w:hAnsi="Times New Roman" w:cs="Times New Roman"/>
                </w:rPr>
              </w:rPrChange>
            </w:rPr>
            <w:delText xml:space="preserve">the adult and juvenile stages of </w:delText>
          </w:r>
        </w:del>
      </w:ins>
      <w:del w:id="309" w:author="Chelsey Nieman" w:date="2020-12-30T11:49:00Z">
        <w:r w:rsidR="00AC1F3C" w:rsidRPr="00126309" w:rsidDel="00B55B9B">
          <w:rPr>
            <w:rFonts w:ascii="Times New Roman" w:hAnsi="Times New Roman" w:cs="Times New Roman"/>
            <w:rPrChange w:id="310" w:author="Chelsey Nieman" w:date="2020-12-30T11:53:00Z">
              <w:rPr>
                <w:rFonts w:ascii="Times New Roman" w:hAnsi="Times New Roman" w:cs="Times New Roman"/>
              </w:rPr>
            </w:rPrChange>
          </w:rPr>
          <w:delText>a top predator and a forage</w:delText>
        </w:r>
        <w:commentRangeStart w:id="311"/>
        <w:commentRangeStart w:id="312"/>
        <w:r w:rsidR="00AC1F3C" w:rsidRPr="00126309" w:rsidDel="00B55B9B">
          <w:rPr>
            <w:rFonts w:ascii="Times New Roman" w:hAnsi="Times New Roman" w:cs="Times New Roman"/>
            <w:rPrChange w:id="313" w:author="Chelsey Nieman" w:date="2020-12-30T11:53:00Z">
              <w:rPr>
                <w:rFonts w:ascii="Times New Roman" w:hAnsi="Times New Roman" w:cs="Times New Roman"/>
              </w:rPr>
            </w:rPrChange>
          </w:rPr>
          <w:delText xml:space="preserve"> species</w:delText>
        </w:r>
        <w:commentRangeEnd w:id="311"/>
        <w:r w:rsidR="00861078" w:rsidRPr="00126309" w:rsidDel="00B55B9B">
          <w:rPr>
            <w:rStyle w:val="CommentReference"/>
            <w:sz w:val="24"/>
            <w:szCs w:val="24"/>
            <w:rPrChange w:id="314" w:author="Chelsey Nieman" w:date="2020-12-30T11:53:00Z">
              <w:rPr>
                <w:rStyle w:val="CommentReference"/>
              </w:rPr>
            </w:rPrChange>
          </w:rPr>
          <w:commentReference w:id="311"/>
        </w:r>
        <w:commentRangeEnd w:id="312"/>
        <w:r w:rsidR="00B767CE" w:rsidRPr="00126309" w:rsidDel="00B55B9B">
          <w:rPr>
            <w:rStyle w:val="CommentReference"/>
            <w:sz w:val="24"/>
            <w:szCs w:val="24"/>
            <w:rPrChange w:id="315" w:author="Chelsey Nieman" w:date="2020-12-30T11:53:00Z">
              <w:rPr>
                <w:rStyle w:val="CommentReference"/>
              </w:rPr>
            </w:rPrChange>
          </w:rPr>
          <w:commentReference w:id="312"/>
        </w:r>
        <w:r w:rsidR="00AE35BD" w:rsidRPr="00126309" w:rsidDel="00B55B9B">
          <w:rPr>
            <w:rFonts w:ascii="Times New Roman" w:hAnsi="Times New Roman" w:cs="Times New Roman"/>
            <w:rPrChange w:id="316" w:author="Chelsey Nieman" w:date="2020-12-30T11:53:00Z">
              <w:rPr>
                <w:rFonts w:ascii="Times New Roman" w:hAnsi="Times New Roman" w:cs="Times New Roman"/>
              </w:rPr>
            </w:rPrChange>
          </w:rPr>
          <w:delText xml:space="preserve">. </w:delText>
        </w:r>
      </w:del>
      <w:ins w:id="317" w:author="Colin Dassow" w:date="2020-12-29T14:30:00Z">
        <w:del w:id="318" w:author="Chelsey Nieman" w:date="2020-12-30T11:49:00Z">
          <w:r w:rsidR="0098486B" w:rsidRPr="00126309" w:rsidDel="00B55B9B">
            <w:rPr>
              <w:rFonts w:ascii="Times New Roman" w:hAnsi="Times New Roman" w:cs="Times New Roman"/>
              <w:rPrChange w:id="319" w:author="Chelsey Nieman" w:date="2020-12-30T11:53:00Z">
                <w:rPr>
                  <w:rFonts w:ascii="Times New Roman" w:hAnsi="Times New Roman" w:cs="Times New Roman"/>
                </w:rPr>
              </w:rPrChange>
            </w:rPr>
            <w:delText xml:space="preserve">Further, De Roos and Persson (2002) </w:delText>
          </w:r>
        </w:del>
      </w:ins>
      <w:ins w:id="320" w:author="Colin Dassow" w:date="2020-12-29T14:31:00Z">
        <w:del w:id="321" w:author="Chelsey Nieman" w:date="2020-12-30T11:49:00Z">
          <w:r w:rsidR="00B767CE" w:rsidRPr="00126309" w:rsidDel="00B55B9B">
            <w:rPr>
              <w:rFonts w:ascii="Times New Roman" w:hAnsi="Times New Roman" w:cs="Times New Roman"/>
              <w:rPrChange w:id="322" w:author="Chelsey Nieman" w:date="2020-12-30T11:53:00Z">
                <w:rPr>
                  <w:rFonts w:ascii="Times New Roman" w:hAnsi="Times New Roman" w:cs="Times New Roman"/>
                </w:rPr>
              </w:rPrChange>
            </w:rPr>
            <w:delText xml:space="preserve">describe how </w:delText>
          </w:r>
        </w:del>
      </w:ins>
      <w:ins w:id="323" w:author="Colin Dassow" w:date="2020-12-29T14:32:00Z">
        <w:del w:id="324" w:author="Chelsey Nieman" w:date="2020-12-30T11:49:00Z">
          <w:r w:rsidR="00B767CE" w:rsidRPr="00126309" w:rsidDel="00B55B9B">
            <w:rPr>
              <w:rFonts w:ascii="Times New Roman" w:hAnsi="Times New Roman" w:cs="Times New Roman"/>
              <w:rPrChange w:id="325" w:author="Chelsey Nieman" w:date="2020-12-30T11:53:00Z">
                <w:rPr>
                  <w:rFonts w:ascii="Times New Roman" w:hAnsi="Times New Roman" w:cs="Times New Roman"/>
                </w:rPr>
              </w:rPrChange>
            </w:rPr>
            <w:delText xml:space="preserve">size- and food-dependent individual growth can result in depensatory population growth, also </w:delText>
          </w:r>
        </w:del>
      </w:ins>
      <w:ins w:id="326" w:author="Colin Dassow" w:date="2020-12-29T14:33:00Z">
        <w:del w:id="327" w:author="Chelsey Nieman" w:date="2020-12-30T11:49:00Z">
          <w:r w:rsidR="00B767CE" w:rsidRPr="00126309" w:rsidDel="00B55B9B">
            <w:rPr>
              <w:rFonts w:ascii="Times New Roman" w:hAnsi="Times New Roman" w:cs="Times New Roman"/>
              <w:rPrChange w:id="328" w:author="Chelsey Nieman" w:date="2020-12-30T11:53:00Z">
                <w:rPr>
                  <w:rFonts w:ascii="Times New Roman" w:hAnsi="Times New Roman" w:cs="Times New Roman"/>
                </w:rPr>
              </w:rPrChange>
            </w:rPr>
            <w:delText>known</w:delText>
          </w:r>
        </w:del>
      </w:ins>
      <w:ins w:id="329" w:author="Colin Dassow" w:date="2020-12-29T14:32:00Z">
        <w:del w:id="330" w:author="Chelsey Nieman" w:date="2020-12-30T11:49:00Z">
          <w:r w:rsidR="00B767CE" w:rsidRPr="00126309" w:rsidDel="00B55B9B">
            <w:rPr>
              <w:rFonts w:ascii="Times New Roman" w:hAnsi="Times New Roman" w:cs="Times New Roman"/>
              <w:rPrChange w:id="331" w:author="Chelsey Nieman" w:date="2020-12-30T11:53:00Z">
                <w:rPr>
                  <w:rFonts w:ascii="Times New Roman" w:hAnsi="Times New Roman" w:cs="Times New Roman"/>
                </w:rPr>
              </w:rPrChange>
            </w:rPr>
            <w:delText xml:space="preserve"> </w:delText>
          </w:r>
        </w:del>
      </w:ins>
      <w:ins w:id="332" w:author="Colin Dassow" w:date="2020-12-29T14:33:00Z">
        <w:del w:id="333" w:author="Chelsey Nieman" w:date="2020-12-30T11:49:00Z">
          <w:r w:rsidR="00B767CE" w:rsidRPr="00126309" w:rsidDel="00B55B9B">
            <w:rPr>
              <w:rFonts w:ascii="Times New Roman" w:hAnsi="Times New Roman" w:cs="Times New Roman"/>
              <w:rPrChange w:id="334" w:author="Chelsey Nieman" w:date="2020-12-30T11:53:00Z">
                <w:rPr>
                  <w:rFonts w:ascii="Times New Roman" w:hAnsi="Times New Roman" w:cs="Times New Roman"/>
                </w:rPr>
              </w:rPrChange>
            </w:rPr>
            <w:delText xml:space="preserve">as ‘Allee Effects’. </w:delText>
          </w:r>
        </w:del>
      </w:ins>
      <w:del w:id="335" w:author="Chelsey Nieman" w:date="2020-12-30T11:49:00Z">
        <w:r w:rsidR="00AE35BD" w:rsidRPr="00126309" w:rsidDel="00B55B9B">
          <w:rPr>
            <w:rFonts w:ascii="Times New Roman" w:hAnsi="Times New Roman" w:cs="Times New Roman"/>
            <w:rPrChange w:id="336" w:author="Chelsey Nieman" w:date="2020-12-30T11:53:00Z">
              <w:rPr>
                <w:rFonts w:ascii="Times New Roman" w:hAnsi="Times New Roman" w:cs="Times New Roman"/>
              </w:rPr>
            </w:rPrChange>
          </w:rPr>
          <w:delText>Under</w:delText>
        </w:r>
        <w:r w:rsidR="00AC1F3C" w:rsidRPr="00126309" w:rsidDel="00B55B9B">
          <w:rPr>
            <w:rFonts w:ascii="Times New Roman" w:hAnsi="Times New Roman" w:cs="Times New Roman"/>
            <w:rPrChange w:id="337" w:author="Chelsey Nieman" w:date="2020-12-30T11:53:00Z">
              <w:rPr>
                <w:rFonts w:ascii="Times New Roman" w:hAnsi="Times New Roman" w:cs="Times New Roman"/>
              </w:rPr>
            </w:rPrChange>
          </w:rPr>
          <w:delText xml:space="preserve"> low exploitation, the top predator is abundant and able to cultivate conditions to increase survival of its juveniles by preying on the predators of its juveniles, namely the forage species. Alternatively, the forage species may dominate when exploitation of the top predator is high (as is the case in many fisheries), allowing the forage species to cultivate conditions for itself through predation on juveniles of the top predator. </w:delText>
        </w:r>
      </w:del>
      <w:ins w:id="338" w:author="Colin Dassow" w:date="2020-12-29T14:33:00Z">
        <w:del w:id="339" w:author="Chelsey Nieman" w:date="2020-12-30T11:49:00Z">
          <w:r w:rsidR="00B767CE" w:rsidRPr="00126309" w:rsidDel="00B55B9B">
            <w:rPr>
              <w:rFonts w:ascii="Times New Roman" w:hAnsi="Times New Roman" w:cs="Times New Roman"/>
              <w:rPrChange w:id="340" w:author="Chelsey Nieman" w:date="2020-12-30T11:53:00Z">
                <w:rPr>
                  <w:rFonts w:ascii="Times New Roman" w:hAnsi="Times New Roman" w:cs="Times New Roman"/>
                </w:rPr>
              </w:rPrChange>
            </w:rPr>
            <w:delText>Depensatory growth effects on the predator population further limit its ability to rebound and become abundant again.</w:delText>
          </w:r>
        </w:del>
      </w:ins>
      <w:commentRangeStart w:id="341"/>
      <w:del w:id="342" w:author="Chelsey Nieman" w:date="2020-12-30T11:49:00Z">
        <w:r w:rsidR="00AC1F3C" w:rsidRPr="00126309" w:rsidDel="00B55B9B">
          <w:rPr>
            <w:rFonts w:ascii="Times New Roman" w:hAnsi="Times New Roman" w:cs="Times New Roman"/>
            <w:rPrChange w:id="343" w:author="Chelsey Nieman" w:date="2020-12-30T11:53:00Z">
              <w:rPr>
                <w:rFonts w:ascii="Times New Roman" w:hAnsi="Times New Roman" w:cs="Times New Roman"/>
              </w:rPr>
            </w:rPrChange>
          </w:rPr>
          <w:delText>If the forage species dominates, simply increasing the</w:delText>
        </w:r>
        <w:r w:rsidR="00EB4681" w:rsidRPr="00126309" w:rsidDel="00B55B9B">
          <w:rPr>
            <w:rFonts w:ascii="Times New Roman" w:hAnsi="Times New Roman" w:cs="Times New Roman"/>
            <w:rPrChange w:id="344" w:author="Chelsey Nieman" w:date="2020-12-30T11:53:00Z">
              <w:rPr>
                <w:rFonts w:ascii="Times New Roman" w:hAnsi="Times New Roman" w:cs="Times New Roman"/>
              </w:rPr>
            </w:rPrChange>
          </w:rPr>
          <w:delText xml:space="preserve"> abundance and</w:delText>
        </w:r>
        <w:r w:rsidR="00AC1F3C" w:rsidRPr="00126309" w:rsidDel="00B55B9B">
          <w:rPr>
            <w:rFonts w:ascii="Times New Roman" w:hAnsi="Times New Roman" w:cs="Times New Roman"/>
            <w:rPrChange w:id="345" w:author="Chelsey Nieman" w:date="2020-12-30T11:53:00Z">
              <w:rPr>
                <w:rFonts w:ascii="Times New Roman" w:hAnsi="Times New Roman" w:cs="Times New Roman"/>
              </w:rPr>
            </w:rPrChange>
          </w:rPr>
          <w:delText xml:space="preserve"> survival of adult predators (even through fishery closure) may have no effect, or possibly a negative effect if the associated increase in juvenile production further increases foraging opportunities for the forage species, leading to further increases in their biomass with the increased prey availability. </w:delText>
        </w:r>
      </w:del>
      <w:del w:id="346" w:author="Chelsey Nieman" w:date="2020-12-23T13:46:00Z">
        <w:r w:rsidR="00AC1F3C" w:rsidRPr="00126309" w:rsidDel="00D01FC6">
          <w:rPr>
            <w:rFonts w:ascii="Times New Roman" w:hAnsi="Times New Roman" w:cs="Times New Roman"/>
            <w:rPrChange w:id="347" w:author="Chelsey Nieman" w:date="2020-12-30T11:53:00Z">
              <w:rPr>
                <w:rFonts w:ascii="Times New Roman" w:hAnsi="Times New Roman" w:cs="Times New Roman"/>
              </w:rPr>
            </w:rPrChange>
          </w:rPr>
          <w:delText>R</w:delText>
        </w:r>
      </w:del>
      <w:del w:id="348" w:author="Chelsey Nieman" w:date="2020-12-23T13:45:00Z">
        <w:r w:rsidR="00AC1F3C" w:rsidRPr="00126309" w:rsidDel="00D01FC6">
          <w:rPr>
            <w:rFonts w:ascii="Times New Roman" w:hAnsi="Times New Roman" w:cs="Times New Roman"/>
            <w:rPrChange w:id="349" w:author="Chelsey Nieman" w:date="2020-12-30T11:53:00Z">
              <w:rPr>
                <w:rFonts w:ascii="Times New Roman" w:hAnsi="Times New Roman" w:cs="Times New Roman"/>
              </w:rPr>
            </w:rPrChange>
          </w:rPr>
          <w:delText>egime shifts driven by overfishing are one example of the persistence of these new stable states</w:delText>
        </w:r>
      </w:del>
      <w:del w:id="350" w:author="Chelsey Nieman" w:date="2020-12-30T11:49:00Z">
        <w:r w:rsidR="00AC1F3C" w:rsidRPr="00126309" w:rsidDel="00B55B9B">
          <w:rPr>
            <w:rFonts w:ascii="Times New Roman" w:hAnsi="Times New Roman" w:cs="Times New Roman"/>
            <w:rPrChange w:id="351" w:author="Chelsey Nieman" w:date="2020-12-30T11:53:00Z">
              <w:rPr>
                <w:rFonts w:ascii="Times New Roman" w:hAnsi="Times New Roman" w:cs="Times New Roman"/>
              </w:rPr>
            </w:rPrChange>
          </w:rPr>
          <w:delText xml:space="preserve"> </w:delText>
        </w:r>
      </w:del>
      <w:del w:id="352" w:author="Chelsey Nieman" w:date="2020-12-23T13:46:00Z">
        <w:r w:rsidR="00AC1F3C" w:rsidRPr="00126309" w:rsidDel="00D01FC6">
          <w:rPr>
            <w:rFonts w:ascii="Times New Roman" w:hAnsi="Times New Roman" w:cs="Times New Roman"/>
            <w:rPrChange w:id="353" w:author="Chelsey Nieman" w:date="2020-12-30T11:53:00Z">
              <w:rPr>
                <w:rFonts w:ascii="Times New Roman" w:hAnsi="Times New Roman" w:cs="Times New Roman"/>
              </w:rPr>
            </w:rPrChange>
          </w:rPr>
          <w:delText xml:space="preserve">where fish populations are unable to recover even when the fishery is closed for decades </w:delText>
        </w:r>
      </w:del>
      <w:del w:id="354" w:author="Chelsey Nieman" w:date="2020-12-23T13:45:00Z">
        <w:r w:rsidR="00AC1F3C" w:rsidRPr="00126309" w:rsidDel="00D01FC6">
          <w:rPr>
            <w:rFonts w:ascii="Times New Roman" w:hAnsi="Times New Roman" w:cs="Times New Roman"/>
            <w:rPrChange w:id="355" w:author="Chelsey Nieman" w:date="2020-12-30T11:53:00Z">
              <w:rPr>
                <w:rFonts w:ascii="Times New Roman" w:hAnsi="Times New Roman" w:cs="Times New Roman"/>
              </w:rPr>
            </w:rPrChange>
          </w:rPr>
          <w:delText>(Hutchings 2000).</w:delText>
        </w:r>
        <w:commentRangeEnd w:id="341"/>
        <w:r w:rsidR="00E64405" w:rsidRPr="00126309" w:rsidDel="00D01FC6">
          <w:rPr>
            <w:rStyle w:val="CommentReference"/>
            <w:sz w:val="24"/>
            <w:szCs w:val="24"/>
            <w:rPrChange w:id="356" w:author="Chelsey Nieman" w:date="2020-12-30T11:53:00Z">
              <w:rPr>
                <w:rStyle w:val="CommentReference"/>
              </w:rPr>
            </w:rPrChange>
          </w:rPr>
          <w:commentReference w:id="341"/>
        </w:r>
      </w:del>
    </w:p>
    <w:p w14:paraId="618B7D80" w14:textId="687B8477" w:rsidR="0070349C" w:rsidRPr="00126309" w:rsidDel="00B55B9B" w:rsidRDefault="002D1720" w:rsidP="005C55A5">
      <w:pPr>
        <w:ind w:firstLine="720"/>
        <w:rPr>
          <w:del w:id="357" w:author="Chelsey Nieman" w:date="2020-12-30T11:49:00Z"/>
          <w:rFonts w:ascii="Times New Roman" w:hAnsi="Times New Roman"/>
          <w:rPrChange w:id="358" w:author="Chelsey Nieman" w:date="2020-12-30T11:53:00Z">
            <w:rPr>
              <w:del w:id="359" w:author="Chelsey Nieman" w:date="2020-12-30T11:49:00Z"/>
              <w:rFonts w:ascii="Times New Roman" w:hAnsi="Times New Roman"/>
            </w:rPr>
          </w:rPrChange>
        </w:rPr>
      </w:pPr>
      <w:ins w:id="360" w:author="Stuart Jones" w:date="2020-12-22T13:28:00Z">
        <w:del w:id="361" w:author="Chelsey Nieman" w:date="2020-12-30T11:49:00Z">
          <w:r w:rsidRPr="00126309" w:rsidDel="00B55B9B">
            <w:rPr>
              <w:rFonts w:ascii="Times New Roman" w:hAnsi="Times New Roman"/>
              <w:rPrChange w:id="362" w:author="Chelsey Nieman" w:date="2020-12-30T11:53:00Z">
                <w:rPr>
                  <w:rFonts w:ascii="Times New Roman" w:hAnsi="Times New Roman"/>
                </w:rPr>
              </w:rPrChange>
            </w:rPr>
            <w:delText>In addition to</w:delText>
          </w:r>
        </w:del>
      </w:ins>
      <w:del w:id="363" w:author="Chelsey Nieman" w:date="2020-12-30T11:49:00Z">
        <w:r w:rsidR="00DF3CA9" w:rsidRPr="00126309" w:rsidDel="00B55B9B">
          <w:rPr>
            <w:rFonts w:ascii="Times New Roman" w:hAnsi="Times New Roman"/>
            <w:rPrChange w:id="364" w:author="Chelsey Nieman" w:date="2020-12-30T11:53:00Z">
              <w:rPr>
                <w:rFonts w:ascii="Times New Roman" w:hAnsi="Times New Roman"/>
              </w:rPr>
            </w:rPrChange>
          </w:rPr>
          <w:delText>A fishery focused on a single species is</w:delText>
        </w:r>
        <w:r w:rsidR="0070349C" w:rsidRPr="00126309" w:rsidDel="00B55B9B">
          <w:rPr>
            <w:rFonts w:ascii="Times New Roman" w:hAnsi="Times New Roman"/>
            <w:rPrChange w:id="365" w:author="Chelsey Nieman" w:date="2020-12-30T11:53:00Z">
              <w:rPr>
                <w:rFonts w:ascii="Times New Roman" w:hAnsi="Times New Roman"/>
              </w:rPr>
            </w:rPrChange>
          </w:rPr>
          <w:delText xml:space="preserve"> not only interacti</w:delText>
        </w:r>
      </w:del>
      <w:ins w:id="366" w:author="Stuart Jones" w:date="2020-12-22T13:28:00Z">
        <w:del w:id="367" w:author="Chelsey Nieman" w:date="2020-12-30T11:49:00Z">
          <w:r w:rsidRPr="00126309" w:rsidDel="00B55B9B">
            <w:rPr>
              <w:rFonts w:ascii="Times New Roman" w:hAnsi="Times New Roman"/>
              <w:rPrChange w:id="368" w:author="Chelsey Nieman" w:date="2020-12-30T11:53:00Z">
                <w:rPr>
                  <w:rFonts w:ascii="Times New Roman" w:hAnsi="Times New Roman"/>
                </w:rPr>
              </w:rPrChange>
            </w:rPr>
            <w:delText>o</w:delText>
          </w:r>
        </w:del>
      </w:ins>
      <w:del w:id="369" w:author="Chelsey Nieman" w:date="2020-12-30T11:49:00Z">
        <w:r w:rsidR="0070349C" w:rsidRPr="00126309" w:rsidDel="00B55B9B">
          <w:rPr>
            <w:rFonts w:ascii="Times New Roman" w:hAnsi="Times New Roman"/>
            <w:rPrChange w:id="370" w:author="Chelsey Nieman" w:date="2020-12-30T11:53:00Z">
              <w:rPr>
                <w:rFonts w:ascii="Times New Roman" w:hAnsi="Times New Roman"/>
              </w:rPr>
            </w:rPrChange>
          </w:rPr>
          <w:delText>n</w:delText>
        </w:r>
      </w:del>
      <w:ins w:id="371" w:author="Stuart Jones" w:date="2020-12-22T13:28:00Z">
        <w:del w:id="372" w:author="Chelsey Nieman" w:date="2020-12-30T11:49:00Z">
          <w:r w:rsidRPr="00126309" w:rsidDel="00B55B9B">
            <w:rPr>
              <w:rFonts w:ascii="Times New Roman" w:hAnsi="Times New Roman"/>
              <w:rPrChange w:id="373" w:author="Chelsey Nieman" w:date="2020-12-30T11:53:00Z">
                <w:rPr>
                  <w:rFonts w:ascii="Times New Roman" w:hAnsi="Times New Roman"/>
                </w:rPr>
              </w:rPrChange>
            </w:rPr>
            <w:delText>s</w:delText>
          </w:r>
        </w:del>
      </w:ins>
      <w:del w:id="374" w:author="Chelsey Nieman" w:date="2020-12-30T11:49:00Z">
        <w:r w:rsidR="0070349C" w:rsidRPr="00126309" w:rsidDel="00B55B9B">
          <w:rPr>
            <w:rFonts w:ascii="Times New Roman" w:hAnsi="Times New Roman"/>
            <w:rPrChange w:id="375" w:author="Chelsey Nieman" w:date="2020-12-30T11:53:00Z">
              <w:rPr>
                <w:rFonts w:ascii="Times New Roman" w:hAnsi="Times New Roman"/>
              </w:rPr>
            </w:rPrChange>
          </w:rPr>
          <w:delText>g wit</w:delText>
        </w:r>
      </w:del>
      <w:ins w:id="376" w:author="Stuart Jones" w:date="2020-12-22T13:29:00Z">
        <w:del w:id="377" w:author="Chelsey Nieman" w:date="2020-12-30T11:49:00Z">
          <w:r w:rsidRPr="00126309" w:rsidDel="00B55B9B">
            <w:rPr>
              <w:rFonts w:ascii="Times New Roman" w:hAnsi="Times New Roman"/>
              <w:rPrChange w:id="378" w:author="Chelsey Nieman" w:date="2020-12-30T11:53:00Z">
                <w:rPr>
                  <w:rFonts w:ascii="Times New Roman" w:hAnsi="Times New Roman"/>
                </w:rPr>
              </w:rPrChange>
            </w:rPr>
            <w:delText>h</w:delText>
          </w:r>
        </w:del>
      </w:ins>
      <w:del w:id="379" w:author="Chelsey Nieman" w:date="2020-12-30T11:49:00Z">
        <w:r w:rsidR="0070349C" w:rsidRPr="00126309" w:rsidDel="00B55B9B">
          <w:rPr>
            <w:rFonts w:ascii="Times New Roman" w:hAnsi="Times New Roman"/>
            <w:rPrChange w:id="380" w:author="Chelsey Nieman" w:date="2020-12-30T11:53:00Z">
              <w:rPr>
                <w:rFonts w:ascii="Times New Roman" w:hAnsi="Times New Roman"/>
              </w:rPr>
            </w:rPrChange>
          </w:rPr>
          <w:delText>h other non-targeted species as in the simple trophic triangle described above, but also</w:delText>
        </w:r>
      </w:del>
      <w:ins w:id="381" w:author="Stuart Jones" w:date="2020-12-22T13:29:00Z">
        <w:del w:id="382" w:author="Chelsey Nieman" w:date="2020-12-30T11:49:00Z">
          <w:r w:rsidRPr="00126309" w:rsidDel="00B55B9B">
            <w:rPr>
              <w:rFonts w:ascii="Times New Roman" w:hAnsi="Times New Roman"/>
              <w:rPrChange w:id="383" w:author="Chelsey Nieman" w:date="2020-12-30T11:53:00Z">
                <w:rPr>
                  <w:rFonts w:ascii="Times New Roman" w:hAnsi="Times New Roman"/>
                </w:rPr>
              </w:rPrChange>
            </w:rPr>
            <w:delText>harvested populations are often</w:delText>
          </w:r>
        </w:del>
      </w:ins>
      <w:del w:id="384" w:author="Chelsey Nieman" w:date="2020-12-30T11:49:00Z">
        <w:r w:rsidR="00DF3CA9" w:rsidRPr="00126309" w:rsidDel="00B55B9B">
          <w:rPr>
            <w:rFonts w:ascii="Times New Roman" w:hAnsi="Times New Roman"/>
            <w:rPrChange w:id="385" w:author="Chelsey Nieman" w:date="2020-12-30T11:53:00Z">
              <w:rPr>
                <w:rFonts w:ascii="Times New Roman" w:hAnsi="Times New Roman"/>
              </w:rPr>
            </w:rPrChange>
          </w:rPr>
          <w:delText xml:space="preserve"> embedded in a larger community where harvest of multiple species takes place</w:delText>
        </w:r>
        <w:r w:rsidR="00AC1F3C" w:rsidRPr="00126309" w:rsidDel="00B55B9B">
          <w:rPr>
            <w:rFonts w:ascii="Times New Roman" w:hAnsi="Times New Roman"/>
            <w:rPrChange w:id="386" w:author="Chelsey Nieman" w:date="2020-12-30T11:53:00Z">
              <w:rPr>
                <w:rFonts w:ascii="Times New Roman" w:hAnsi="Times New Roman"/>
              </w:rPr>
            </w:rPrChange>
          </w:rPr>
          <w:delText xml:space="preserve"> (Hansen et al. 2015). The tradeoffs between competing management goals for several co-occurring </w:delText>
        </w:r>
        <w:r w:rsidR="00EB4681" w:rsidRPr="00126309" w:rsidDel="00B55B9B">
          <w:rPr>
            <w:rFonts w:ascii="Times New Roman" w:hAnsi="Times New Roman"/>
            <w:rPrChange w:id="387" w:author="Chelsey Nieman" w:date="2020-12-30T11:53:00Z">
              <w:rPr>
                <w:rFonts w:ascii="Times New Roman" w:hAnsi="Times New Roman"/>
              </w:rPr>
            </w:rPrChange>
          </w:rPr>
          <w:delText xml:space="preserve">exploited </w:delText>
        </w:r>
        <w:r w:rsidR="00AC1F3C" w:rsidRPr="00126309" w:rsidDel="00B55B9B">
          <w:rPr>
            <w:rFonts w:ascii="Times New Roman" w:hAnsi="Times New Roman"/>
            <w:rPrChange w:id="388" w:author="Chelsey Nieman" w:date="2020-12-30T11:53:00Z">
              <w:rPr>
                <w:rFonts w:ascii="Times New Roman" w:hAnsi="Times New Roman"/>
              </w:rPr>
            </w:rPrChange>
          </w:rPr>
          <w:delText xml:space="preserve">species are often not considered; however, some notable exceptions do exist </w:delText>
        </w:r>
        <w:r w:rsidR="00DF3CA9" w:rsidRPr="00126309" w:rsidDel="00B55B9B">
          <w:rPr>
            <w:rFonts w:ascii="Times New Roman" w:hAnsi="Times New Roman"/>
            <w:rPrChange w:id="389" w:author="Chelsey Nieman" w:date="2020-12-30T11:53:00Z">
              <w:rPr>
                <w:rFonts w:ascii="Times New Roman" w:hAnsi="Times New Roman"/>
              </w:rPr>
            </w:rPrChange>
          </w:rPr>
          <w:delText xml:space="preserve">in </w:delText>
        </w:r>
        <w:r w:rsidR="0070349C" w:rsidRPr="00126309" w:rsidDel="00B55B9B">
          <w:rPr>
            <w:rFonts w:ascii="Times New Roman" w:hAnsi="Times New Roman"/>
            <w:rPrChange w:id="390" w:author="Chelsey Nieman" w:date="2020-12-30T11:53:00Z">
              <w:rPr>
                <w:rFonts w:ascii="Times New Roman" w:hAnsi="Times New Roman"/>
              </w:rPr>
            </w:rPrChange>
          </w:rPr>
          <w:delText xml:space="preserve">commercial </w:delText>
        </w:r>
      </w:del>
      <w:del w:id="391" w:author="Chelsey Nieman" w:date="2020-12-28T09:06:00Z">
        <w:r w:rsidR="00DF3CA9" w:rsidRPr="00126309" w:rsidDel="006A08B0">
          <w:rPr>
            <w:rFonts w:ascii="Times New Roman" w:hAnsi="Times New Roman"/>
            <w:rPrChange w:id="392" w:author="Chelsey Nieman" w:date="2020-12-30T11:53:00Z">
              <w:rPr>
                <w:rFonts w:ascii="Times New Roman" w:hAnsi="Times New Roman"/>
              </w:rPr>
            </w:rPrChange>
          </w:rPr>
          <w:delText xml:space="preserve">systems </w:delText>
        </w:r>
      </w:del>
      <w:del w:id="393" w:author="Chelsey Nieman" w:date="2020-12-30T11:49:00Z">
        <w:r w:rsidR="00AC1F3C" w:rsidRPr="00126309" w:rsidDel="00B55B9B">
          <w:rPr>
            <w:rFonts w:ascii="Times New Roman" w:hAnsi="Times New Roman"/>
            <w:rPrChange w:id="394" w:author="Chelsey Nieman" w:date="2020-12-30T11:53:00Z">
              <w:rPr>
                <w:rFonts w:ascii="Times New Roman" w:hAnsi="Times New Roman"/>
              </w:rPr>
            </w:rPrChange>
          </w:rPr>
          <w:delText>(</w:delText>
        </w:r>
        <w:r w:rsidR="00524CFE" w:rsidRPr="00126309" w:rsidDel="00B55B9B">
          <w:rPr>
            <w:rFonts w:ascii="Times New Roman" w:hAnsi="Times New Roman"/>
            <w:rPrChange w:id="395" w:author="Chelsey Nieman" w:date="2020-12-30T11:53:00Z">
              <w:rPr>
                <w:rFonts w:ascii="Times New Roman" w:hAnsi="Times New Roman"/>
              </w:rPr>
            </w:rPrChange>
          </w:rPr>
          <w:delText xml:space="preserve">e.g., </w:delText>
        </w:r>
        <w:r w:rsidR="00AC1F3C" w:rsidRPr="00126309" w:rsidDel="00B55B9B">
          <w:rPr>
            <w:rFonts w:ascii="Times New Roman" w:hAnsi="Times New Roman"/>
            <w:rPrChange w:id="396" w:author="Chelsey Nieman" w:date="2020-12-30T11:53:00Z">
              <w:rPr>
                <w:rFonts w:ascii="Times New Roman" w:hAnsi="Times New Roman"/>
              </w:rPr>
            </w:rPrChange>
          </w:rPr>
          <w:delText xml:space="preserve">Essington et al. 2015, Oken et al. 2016). Essington et al. (2015) used competing objectives for a predator fishery (Atlantic cod, </w:delText>
        </w:r>
        <w:r w:rsidR="00AC1F3C" w:rsidRPr="00126309" w:rsidDel="00B55B9B">
          <w:rPr>
            <w:rFonts w:ascii="Times New Roman" w:hAnsi="Times New Roman"/>
            <w:i/>
            <w:rPrChange w:id="397" w:author="Chelsey Nieman" w:date="2020-12-30T11:53:00Z">
              <w:rPr>
                <w:rFonts w:ascii="Times New Roman" w:hAnsi="Times New Roman"/>
                <w:i/>
              </w:rPr>
            </w:rPrChange>
          </w:rPr>
          <w:delText>Gadus morhua</w:delText>
        </w:r>
        <w:r w:rsidR="00AC1F3C" w:rsidRPr="00126309" w:rsidDel="00B55B9B">
          <w:rPr>
            <w:rFonts w:ascii="Times New Roman" w:hAnsi="Times New Roman"/>
            <w:rPrChange w:id="398" w:author="Chelsey Nieman" w:date="2020-12-30T11:53:00Z">
              <w:rPr>
                <w:rFonts w:ascii="Times New Roman" w:hAnsi="Times New Roman"/>
              </w:rPr>
            </w:rPrChange>
          </w:rPr>
          <w:delText xml:space="preserve">) and a forage species fishery (Atlantic herring, </w:delText>
        </w:r>
        <w:r w:rsidR="00AC1F3C" w:rsidRPr="00126309" w:rsidDel="00B55B9B">
          <w:rPr>
            <w:rFonts w:ascii="Times New Roman" w:hAnsi="Times New Roman"/>
            <w:i/>
            <w:rPrChange w:id="399" w:author="Chelsey Nieman" w:date="2020-12-30T11:53:00Z">
              <w:rPr>
                <w:rFonts w:ascii="Times New Roman" w:hAnsi="Times New Roman"/>
                <w:i/>
              </w:rPr>
            </w:rPrChange>
          </w:rPr>
          <w:delText>Clupea harengus</w:delText>
        </w:r>
        <w:r w:rsidR="00AC1F3C" w:rsidRPr="00126309" w:rsidDel="00B55B9B">
          <w:rPr>
            <w:rFonts w:ascii="Times New Roman" w:hAnsi="Times New Roman"/>
            <w:rPrChange w:id="400" w:author="Chelsey Nieman" w:date="2020-12-30T11:53:00Z">
              <w:rPr>
                <w:rFonts w:ascii="Times New Roman" w:hAnsi="Times New Roman"/>
              </w:rPr>
            </w:rPrChange>
          </w:rPr>
          <w:delText xml:space="preserve">) </w:delText>
        </w:r>
        <w:r w:rsidR="00EB4681" w:rsidRPr="00126309" w:rsidDel="00B55B9B">
          <w:rPr>
            <w:rFonts w:ascii="Times New Roman" w:hAnsi="Times New Roman"/>
            <w:rPrChange w:id="401" w:author="Chelsey Nieman" w:date="2020-12-30T11:53:00Z">
              <w:rPr>
                <w:rFonts w:ascii="Times New Roman" w:hAnsi="Times New Roman"/>
              </w:rPr>
            </w:rPrChange>
          </w:rPr>
          <w:delText>and</w:delText>
        </w:r>
        <w:r w:rsidR="00AC1F3C" w:rsidRPr="00126309" w:rsidDel="00B55B9B">
          <w:rPr>
            <w:rFonts w:ascii="Times New Roman" w:hAnsi="Times New Roman"/>
            <w:rPrChange w:id="402" w:author="Chelsey Nieman" w:date="2020-12-30T11:53:00Z">
              <w:rPr>
                <w:rFonts w:ascii="Times New Roman" w:hAnsi="Times New Roman"/>
              </w:rPr>
            </w:rPrChange>
          </w:rPr>
          <w:delText xml:space="preserve"> show</w:delText>
        </w:r>
        <w:r w:rsidR="00EB4681" w:rsidRPr="00126309" w:rsidDel="00B55B9B">
          <w:rPr>
            <w:rFonts w:ascii="Times New Roman" w:hAnsi="Times New Roman"/>
            <w:rPrChange w:id="403" w:author="Chelsey Nieman" w:date="2020-12-30T11:53:00Z">
              <w:rPr>
                <w:rFonts w:ascii="Times New Roman" w:hAnsi="Times New Roman"/>
              </w:rPr>
            </w:rPrChange>
          </w:rPr>
          <w:delText>ed</w:delText>
        </w:r>
        <w:r w:rsidR="00AC1F3C" w:rsidRPr="00126309" w:rsidDel="00B55B9B">
          <w:rPr>
            <w:rFonts w:ascii="Times New Roman" w:hAnsi="Times New Roman"/>
            <w:rPrChange w:id="404" w:author="Chelsey Nieman" w:date="2020-12-30T11:53:00Z">
              <w:rPr>
                <w:rFonts w:ascii="Times New Roman" w:hAnsi="Times New Roman"/>
              </w:rPr>
            </w:rPrChange>
          </w:rPr>
          <w:delText xml:space="preserve"> how ecological interactions between the two and the market price of each species c</w:delText>
        </w:r>
        <w:r w:rsidR="00EB4681" w:rsidRPr="00126309" w:rsidDel="00B55B9B">
          <w:rPr>
            <w:rFonts w:ascii="Times New Roman" w:hAnsi="Times New Roman"/>
            <w:rPrChange w:id="405" w:author="Chelsey Nieman" w:date="2020-12-30T11:53:00Z">
              <w:rPr>
                <w:rFonts w:ascii="Times New Roman" w:hAnsi="Times New Roman"/>
              </w:rPr>
            </w:rPrChange>
          </w:rPr>
          <w:delText>ould</w:delText>
        </w:r>
        <w:r w:rsidR="00AC1F3C" w:rsidRPr="00126309" w:rsidDel="00B55B9B">
          <w:rPr>
            <w:rFonts w:ascii="Times New Roman" w:hAnsi="Times New Roman"/>
            <w:rPrChange w:id="406" w:author="Chelsey Nieman" w:date="2020-12-30T11:53:00Z">
              <w:rPr>
                <w:rFonts w:ascii="Times New Roman" w:hAnsi="Times New Roman"/>
              </w:rPr>
            </w:rPrChange>
          </w:rPr>
          <w:delText xml:space="preserve"> be combined to determine the appropriate level of mortality for each species given specific management goals (maximizing combined profit of both species at equilibrium). </w:delText>
        </w:r>
      </w:del>
      <w:del w:id="407" w:author="Chelsey Nieman" w:date="2020-12-28T09:06:00Z">
        <w:r w:rsidR="00064360" w:rsidRPr="00126309" w:rsidDel="006A08B0">
          <w:rPr>
            <w:rFonts w:ascii="Times New Roman" w:hAnsi="Times New Roman"/>
            <w:rPrChange w:id="408" w:author="Chelsey Nieman" w:date="2020-12-30T11:53:00Z">
              <w:rPr>
                <w:rFonts w:ascii="Times New Roman" w:hAnsi="Times New Roman"/>
              </w:rPr>
            </w:rPrChange>
          </w:rPr>
          <w:delText xml:space="preserve">While </w:delText>
        </w:r>
      </w:del>
      <w:del w:id="409" w:author="Chelsey Nieman" w:date="2020-12-30T11:49:00Z">
        <w:r w:rsidR="00064360" w:rsidRPr="00126309" w:rsidDel="00B55B9B">
          <w:rPr>
            <w:rFonts w:ascii="Times New Roman" w:hAnsi="Times New Roman"/>
            <w:rPrChange w:id="410" w:author="Chelsey Nieman" w:date="2020-12-30T11:53:00Z">
              <w:rPr>
                <w:rFonts w:ascii="Times New Roman" w:hAnsi="Times New Roman"/>
              </w:rPr>
            </w:rPrChange>
          </w:rPr>
          <w:delText xml:space="preserve">understanding interspecific interactions </w:delText>
        </w:r>
      </w:del>
      <w:del w:id="411" w:author="Chelsey Nieman" w:date="2020-12-28T09:07:00Z">
        <w:r w:rsidR="00064360" w:rsidRPr="00126309" w:rsidDel="006A08B0">
          <w:rPr>
            <w:rFonts w:ascii="Times New Roman" w:hAnsi="Times New Roman"/>
            <w:rPrChange w:id="412" w:author="Chelsey Nieman" w:date="2020-12-30T11:53:00Z">
              <w:rPr>
                <w:rFonts w:ascii="Times New Roman" w:hAnsi="Times New Roman"/>
              </w:rPr>
            </w:rPrChange>
          </w:rPr>
          <w:delText>can</w:delText>
        </w:r>
      </w:del>
      <w:del w:id="413" w:author="Chelsey Nieman" w:date="2020-12-30T11:49:00Z">
        <w:r w:rsidR="00064360" w:rsidRPr="00126309" w:rsidDel="00B55B9B">
          <w:rPr>
            <w:rFonts w:ascii="Times New Roman" w:hAnsi="Times New Roman"/>
            <w:rPrChange w:id="414" w:author="Chelsey Nieman" w:date="2020-12-30T11:53:00Z">
              <w:rPr>
                <w:rFonts w:ascii="Times New Roman" w:hAnsi="Times New Roman"/>
              </w:rPr>
            </w:rPrChange>
          </w:rPr>
          <w:delText xml:space="preserve"> reduce unexpected outcomes in fisheries management and avoid catastrophic regime shifts, they can also be leveraged by managers to creatively achieve their goals.</w:delText>
        </w:r>
      </w:del>
    </w:p>
    <w:p w14:paraId="54CEBAD9" w14:textId="74951137" w:rsidR="005C55A5" w:rsidRPr="00126309" w:rsidDel="00B55B9B" w:rsidRDefault="00064360" w:rsidP="00472840">
      <w:pPr>
        <w:ind w:firstLine="720"/>
        <w:rPr>
          <w:del w:id="415" w:author="Chelsey Nieman" w:date="2020-12-30T11:49:00Z"/>
          <w:rFonts w:ascii="Times New Roman" w:hAnsi="Times New Roman"/>
          <w:rPrChange w:id="416" w:author="Chelsey Nieman" w:date="2020-12-30T11:53:00Z">
            <w:rPr>
              <w:del w:id="417" w:author="Chelsey Nieman" w:date="2020-12-30T11:49:00Z"/>
              <w:rFonts w:ascii="Times New Roman" w:hAnsi="Times New Roman"/>
            </w:rPr>
          </w:rPrChange>
        </w:rPr>
      </w:pPr>
      <w:commentRangeStart w:id="418"/>
      <w:commentRangeStart w:id="419"/>
      <w:commentRangeStart w:id="420"/>
      <w:del w:id="421" w:author="Chelsey Nieman" w:date="2020-12-30T11:49:00Z">
        <w:r w:rsidRPr="00126309" w:rsidDel="00B55B9B">
          <w:rPr>
            <w:rFonts w:ascii="Times New Roman" w:hAnsi="Times New Roman"/>
            <w:rPrChange w:id="422" w:author="Chelsey Nieman" w:date="2020-12-30T11:53:00Z">
              <w:rPr>
                <w:rFonts w:ascii="Times New Roman" w:hAnsi="Times New Roman"/>
              </w:rPr>
            </w:rPrChange>
          </w:rPr>
          <w:delText>Recreational</w:delText>
        </w:r>
        <w:commentRangeEnd w:id="418"/>
        <w:commentRangeEnd w:id="419"/>
        <w:commentRangeEnd w:id="420"/>
        <w:r w:rsidR="00310EBB" w:rsidRPr="00126309" w:rsidDel="00B55B9B">
          <w:rPr>
            <w:rStyle w:val="CommentReference"/>
            <w:sz w:val="24"/>
            <w:szCs w:val="24"/>
            <w:rPrChange w:id="423" w:author="Chelsey Nieman" w:date="2020-12-30T11:53:00Z">
              <w:rPr>
                <w:rStyle w:val="CommentReference"/>
              </w:rPr>
            </w:rPrChange>
          </w:rPr>
          <w:commentReference w:id="418"/>
        </w:r>
        <w:r w:rsidR="00E7670E" w:rsidRPr="00126309" w:rsidDel="00B55B9B">
          <w:rPr>
            <w:rStyle w:val="CommentReference"/>
            <w:sz w:val="24"/>
            <w:szCs w:val="24"/>
            <w:rPrChange w:id="424" w:author="Chelsey Nieman" w:date="2020-12-30T11:53:00Z">
              <w:rPr>
                <w:rStyle w:val="CommentReference"/>
              </w:rPr>
            </w:rPrChange>
          </w:rPr>
          <w:commentReference w:id="419"/>
        </w:r>
        <w:r w:rsidR="0002777E" w:rsidRPr="00126309" w:rsidDel="00B55B9B">
          <w:rPr>
            <w:rStyle w:val="CommentReference"/>
            <w:sz w:val="24"/>
            <w:szCs w:val="24"/>
            <w:rPrChange w:id="425" w:author="Chelsey Nieman" w:date="2020-12-30T11:53:00Z">
              <w:rPr>
                <w:rStyle w:val="CommentReference"/>
              </w:rPr>
            </w:rPrChange>
          </w:rPr>
          <w:commentReference w:id="420"/>
        </w:r>
        <w:r w:rsidRPr="00126309" w:rsidDel="00B55B9B">
          <w:rPr>
            <w:rFonts w:ascii="Times New Roman" w:hAnsi="Times New Roman"/>
            <w:rPrChange w:id="426" w:author="Chelsey Nieman" w:date="2020-12-30T11:53:00Z">
              <w:rPr>
                <w:rFonts w:ascii="Times New Roman" w:hAnsi="Times New Roman"/>
              </w:rPr>
            </w:rPrChange>
          </w:rPr>
          <w:delText xml:space="preserve"> fisheries are one area</w:delText>
        </w:r>
      </w:del>
      <w:ins w:id="427" w:author="Stuart Jones" w:date="2020-12-22T13:31:00Z">
        <w:del w:id="428" w:author="Chelsey Nieman" w:date="2020-12-28T09:07:00Z">
          <w:r w:rsidR="002D1720" w:rsidRPr="00126309" w:rsidDel="00F61DAD">
            <w:rPr>
              <w:rFonts w:ascii="Times New Roman" w:hAnsi="Times New Roman"/>
              <w:rPrChange w:id="429" w:author="Chelsey Nieman" w:date="2020-12-30T11:53:00Z">
                <w:rPr>
                  <w:rFonts w:ascii="Times New Roman" w:hAnsi="Times New Roman"/>
                </w:rPr>
              </w:rPrChange>
            </w:rPr>
            <w:delText>another</w:delText>
          </w:r>
        </w:del>
        <w:del w:id="430" w:author="Chelsey Nieman" w:date="2020-12-30T11:49:00Z">
          <w:r w:rsidR="002D1720" w:rsidRPr="00126309" w:rsidDel="00B55B9B">
            <w:rPr>
              <w:rFonts w:ascii="Times New Roman" w:hAnsi="Times New Roman"/>
              <w:rPrChange w:id="431" w:author="Chelsey Nieman" w:date="2020-12-30T11:53:00Z">
                <w:rPr>
                  <w:rFonts w:ascii="Times New Roman" w:hAnsi="Times New Roman"/>
                </w:rPr>
              </w:rPrChange>
            </w:rPr>
            <w:delText xml:space="preserve"> system</w:delText>
          </w:r>
        </w:del>
      </w:ins>
      <w:del w:id="432" w:author="Chelsey Nieman" w:date="2020-12-30T11:49:00Z">
        <w:r w:rsidRPr="00126309" w:rsidDel="00B55B9B">
          <w:rPr>
            <w:rFonts w:ascii="Times New Roman" w:hAnsi="Times New Roman"/>
            <w:rPrChange w:id="433" w:author="Chelsey Nieman" w:date="2020-12-30T11:53:00Z">
              <w:rPr>
                <w:rFonts w:ascii="Times New Roman" w:hAnsi="Times New Roman"/>
              </w:rPr>
            </w:rPrChange>
          </w:rPr>
          <w:delText xml:space="preserve"> where managers c</w:delText>
        </w:r>
      </w:del>
      <w:ins w:id="434" w:author="Stuart Jones" w:date="2020-12-22T13:31:00Z">
        <w:del w:id="435" w:author="Chelsey Nieman" w:date="2020-12-30T11:49:00Z">
          <w:r w:rsidR="002D1720" w:rsidRPr="00126309" w:rsidDel="00B55B9B">
            <w:rPr>
              <w:rFonts w:ascii="Times New Roman" w:hAnsi="Times New Roman"/>
              <w:rPrChange w:id="436" w:author="Chelsey Nieman" w:date="2020-12-30T11:53:00Z">
                <w:rPr>
                  <w:rFonts w:ascii="Times New Roman" w:hAnsi="Times New Roman"/>
                </w:rPr>
              </w:rPrChange>
            </w:rPr>
            <w:delText>ould</w:delText>
          </w:r>
        </w:del>
      </w:ins>
      <w:del w:id="437" w:author="Chelsey Nieman" w:date="2020-12-30T11:49:00Z">
        <w:r w:rsidRPr="00126309" w:rsidDel="00B55B9B">
          <w:rPr>
            <w:rFonts w:ascii="Times New Roman" w:hAnsi="Times New Roman"/>
            <w:rPrChange w:id="438" w:author="Chelsey Nieman" w:date="2020-12-30T11:53:00Z">
              <w:rPr>
                <w:rFonts w:ascii="Times New Roman" w:hAnsi="Times New Roman"/>
              </w:rPr>
            </w:rPrChange>
          </w:rPr>
          <w:delText>an take advantage of interspecific interactions to solve complex problems</w:delText>
        </w:r>
      </w:del>
      <w:ins w:id="439" w:author="Colin Dassow" w:date="2020-12-29T11:41:00Z">
        <w:del w:id="440" w:author="Chelsey Nieman" w:date="2020-12-30T11:49:00Z">
          <w:r w:rsidR="005B5D26" w:rsidRPr="00126309" w:rsidDel="00B55B9B">
            <w:rPr>
              <w:rFonts w:ascii="Times New Roman" w:hAnsi="Times New Roman"/>
              <w:rPrChange w:id="441" w:author="Chelsey Nieman" w:date="2020-12-30T11:53:00Z">
                <w:rPr>
                  <w:rFonts w:ascii="Times New Roman" w:hAnsi="Times New Roman"/>
                </w:rPr>
              </w:rPrChange>
            </w:rPr>
            <w:delText xml:space="preserve"> through an ecosystem-based or adaptive management approach </w:delText>
          </w:r>
          <w:commentRangeStart w:id="442"/>
          <w:r w:rsidR="005B5D26" w:rsidRPr="00126309" w:rsidDel="00B55B9B">
            <w:rPr>
              <w:rFonts w:ascii="Times New Roman" w:hAnsi="Times New Roman"/>
              <w:rPrChange w:id="443" w:author="Chelsey Nieman" w:date="2020-12-30T11:53:00Z">
                <w:rPr>
                  <w:rFonts w:ascii="Times New Roman" w:hAnsi="Times New Roman"/>
                </w:rPr>
              </w:rPrChange>
            </w:rPr>
            <w:delText xml:space="preserve">Inland recreational fisheries </w:delText>
          </w:r>
        </w:del>
      </w:ins>
      <w:ins w:id="444" w:author="Colin Dassow" w:date="2020-12-29T11:43:00Z">
        <w:del w:id="445" w:author="Chelsey Nieman" w:date="2020-12-30T11:49:00Z">
          <w:r w:rsidR="005B5D26" w:rsidRPr="00126309" w:rsidDel="00B55B9B">
            <w:rPr>
              <w:rFonts w:ascii="Times New Roman" w:hAnsi="Times New Roman"/>
              <w:rPrChange w:id="446" w:author="Chelsey Nieman" w:date="2020-12-30T11:53:00Z">
                <w:rPr>
                  <w:rFonts w:ascii="Times New Roman" w:hAnsi="Times New Roman"/>
                </w:rPr>
              </w:rPrChange>
            </w:rPr>
            <w:delText>specifically</w:delText>
          </w:r>
        </w:del>
      </w:ins>
      <w:ins w:id="447" w:author="Colin Dassow" w:date="2020-12-29T11:41:00Z">
        <w:del w:id="448" w:author="Chelsey Nieman" w:date="2020-12-30T11:49:00Z">
          <w:r w:rsidR="005B5D26" w:rsidRPr="00126309" w:rsidDel="00B55B9B">
            <w:rPr>
              <w:rFonts w:ascii="Times New Roman" w:hAnsi="Times New Roman"/>
              <w:rPrChange w:id="449" w:author="Chelsey Nieman" w:date="2020-12-30T11:53:00Z">
                <w:rPr>
                  <w:rFonts w:ascii="Times New Roman" w:hAnsi="Times New Roman"/>
                </w:rPr>
              </w:rPrChange>
            </w:rPr>
            <w:delText xml:space="preserve"> are well suited to this because of their </w:delText>
          </w:r>
        </w:del>
      </w:ins>
      <w:ins w:id="450" w:author="Colin Dassow" w:date="2020-12-29T11:43:00Z">
        <w:del w:id="451" w:author="Chelsey Nieman" w:date="2020-12-30T11:49:00Z">
          <w:r w:rsidR="005B5D26" w:rsidRPr="00126309" w:rsidDel="00B55B9B">
            <w:rPr>
              <w:rFonts w:ascii="Times New Roman" w:hAnsi="Times New Roman"/>
              <w:rPrChange w:id="452" w:author="Chelsey Nieman" w:date="2020-12-30T11:53:00Z">
                <w:rPr>
                  <w:rFonts w:ascii="Times New Roman" w:hAnsi="Times New Roman"/>
                </w:rPr>
              </w:rPrChange>
            </w:rPr>
            <w:delText>well-defined</w:delText>
          </w:r>
        </w:del>
      </w:ins>
      <w:ins w:id="453" w:author="Colin Dassow" w:date="2020-12-29T11:41:00Z">
        <w:del w:id="454" w:author="Chelsey Nieman" w:date="2020-12-30T11:49:00Z">
          <w:r w:rsidR="005B5D26" w:rsidRPr="00126309" w:rsidDel="00B55B9B">
            <w:rPr>
              <w:rFonts w:ascii="Times New Roman" w:hAnsi="Times New Roman"/>
              <w:rPrChange w:id="455" w:author="Chelsey Nieman" w:date="2020-12-30T11:53:00Z">
                <w:rPr>
                  <w:rFonts w:ascii="Times New Roman" w:hAnsi="Times New Roman"/>
                </w:rPr>
              </w:rPrChange>
            </w:rPr>
            <w:delText xml:space="preserve"> </w:delText>
          </w:r>
        </w:del>
      </w:ins>
      <w:ins w:id="456" w:author="Colin Dassow" w:date="2020-12-29T11:43:00Z">
        <w:del w:id="457" w:author="Chelsey Nieman" w:date="2020-12-30T11:49:00Z">
          <w:r w:rsidR="005B5D26" w:rsidRPr="00126309" w:rsidDel="00B55B9B">
            <w:rPr>
              <w:rFonts w:ascii="Times New Roman" w:hAnsi="Times New Roman"/>
              <w:rPrChange w:id="458" w:author="Chelsey Nieman" w:date="2020-12-30T11:53:00Z">
                <w:rPr>
                  <w:rFonts w:ascii="Times New Roman" w:hAnsi="Times New Roman"/>
                </w:rPr>
              </w:rPrChange>
            </w:rPr>
            <w:delText>boundaries</w:delText>
          </w:r>
        </w:del>
      </w:ins>
      <w:ins w:id="459" w:author="Colin Dassow" w:date="2020-12-29T11:41:00Z">
        <w:del w:id="460" w:author="Chelsey Nieman" w:date="2020-12-30T11:49:00Z">
          <w:r w:rsidR="005B5D26" w:rsidRPr="00126309" w:rsidDel="00B55B9B">
            <w:rPr>
              <w:rFonts w:ascii="Times New Roman" w:hAnsi="Times New Roman"/>
              <w:rPrChange w:id="461" w:author="Chelsey Nieman" w:date="2020-12-30T11:53:00Z">
                <w:rPr>
                  <w:rFonts w:ascii="Times New Roman" w:hAnsi="Times New Roman"/>
                </w:rPr>
              </w:rPrChange>
            </w:rPr>
            <w:delText xml:space="preserve"> and widespread </w:delText>
          </w:r>
        </w:del>
      </w:ins>
      <w:ins w:id="462" w:author="Colin Dassow" w:date="2020-12-29T11:43:00Z">
        <w:del w:id="463" w:author="Chelsey Nieman" w:date="2020-12-30T11:49:00Z">
          <w:r w:rsidR="005B5D26" w:rsidRPr="00126309" w:rsidDel="00B55B9B">
            <w:rPr>
              <w:rFonts w:ascii="Times New Roman" w:hAnsi="Times New Roman"/>
              <w:rPrChange w:id="464" w:author="Chelsey Nieman" w:date="2020-12-30T11:53:00Z">
                <w:rPr>
                  <w:rFonts w:ascii="Times New Roman" w:hAnsi="Times New Roman"/>
                </w:rPr>
              </w:rPrChange>
            </w:rPr>
            <w:delText>occurrence</w:delText>
          </w:r>
        </w:del>
      </w:ins>
      <w:ins w:id="465" w:author="Colin Dassow" w:date="2020-12-29T11:41:00Z">
        <w:del w:id="466" w:author="Chelsey Nieman" w:date="2020-12-30T11:49:00Z">
          <w:r w:rsidR="005B5D26" w:rsidRPr="00126309" w:rsidDel="00B55B9B">
            <w:rPr>
              <w:rFonts w:ascii="Times New Roman" w:hAnsi="Times New Roman"/>
              <w:rPrChange w:id="467" w:author="Chelsey Nieman" w:date="2020-12-30T11:53:00Z">
                <w:rPr>
                  <w:rFonts w:ascii="Times New Roman" w:hAnsi="Times New Roman"/>
                </w:rPr>
              </w:rPrChange>
            </w:rPr>
            <w:delText xml:space="preserve"> across the landscape</w:delText>
          </w:r>
        </w:del>
      </w:ins>
      <w:ins w:id="468" w:author="Colin Dassow" w:date="2020-12-29T15:07:00Z">
        <w:del w:id="469" w:author="Chelsey Nieman" w:date="2020-12-30T11:49:00Z">
          <w:r w:rsidR="0068650D" w:rsidRPr="00126309" w:rsidDel="00B55B9B">
            <w:rPr>
              <w:rFonts w:ascii="Times New Roman" w:hAnsi="Times New Roman"/>
              <w:rPrChange w:id="470" w:author="Chelsey Nieman" w:date="2020-12-30T11:53:00Z">
                <w:rPr>
                  <w:rFonts w:ascii="Times New Roman" w:hAnsi="Times New Roman"/>
                </w:rPr>
              </w:rPrChange>
            </w:rPr>
            <w:delText xml:space="preserve"> allowing for replication and comparison (Walters 1986)</w:delText>
          </w:r>
        </w:del>
      </w:ins>
      <w:ins w:id="471" w:author="Colin Dassow" w:date="2020-12-29T11:41:00Z">
        <w:del w:id="472" w:author="Chelsey Nieman" w:date="2020-12-30T11:49:00Z">
          <w:r w:rsidR="005B5D26" w:rsidRPr="00126309" w:rsidDel="00B55B9B">
            <w:rPr>
              <w:rFonts w:ascii="Times New Roman" w:hAnsi="Times New Roman"/>
              <w:rPrChange w:id="473" w:author="Chelsey Nieman" w:date="2020-12-30T11:53:00Z">
                <w:rPr>
                  <w:rFonts w:ascii="Times New Roman" w:hAnsi="Times New Roman"/>
                </w:rPr>
              </w:rPrChange>
            </w:rPr>
            <w:delText>.</w:delText>
          </w:r>
        </w:del>
      </w:ins>
      <w:ins w:id="474" w:author="Colin Dassow" w:date="2020-12-29T11:43:00Z">
        <w:del w:id="475" w:author="Chelsey Nieman" w:date="2020-12-30T11:49:00Z">
          <w:r w:rsidR="005B5D26" w:rsidRPr="00126309" w:rsidDel="00B55B9B">
            <w:rPr>
              <w:rFonts w:ascii="Times New Roman" w:hAnsi="Times New Roman"/>
              <w:rPrChange w:id="476" w:author="Chelsey Nieman" w:date="2020-12-30T11:53:00Z">
                <w:rPr>
                  <w:rFonts w:ascii="Times New Roman" w:hAnsi="Times New Roman"/>
                </w:rPr>
              </w:rPrChange>
            </w:rPr>
            <w:delText xml:space="preserve">An adaptive management </w:delText>
          </w:r>
        </w:del>
      </w:ins>
      <w:ins w:id="477" w:author="Colin Dassow" w:date="2020-12-29T15:08:00Z">
        <w:del w:id="478" w:author="Chelsey Nieman" w:date="2020-12-30T11:49:00Z">
          <w:r w:rsidR="0068650D" w:rsidRPr="00126309" w:rsidDel="00B55B9B">
            <w:rPr>
              <w:rFonts w:ascii="Times New Roman" w:hAnsi="Times New Roman"/>
              <w:rPrChange w:id="479" w:author="Chelsey Nieman" w:date="2020-12-30T11:53:00Z">
                <w:rPr>
                  <w:rFonts w:ascii="Times New Roman" w:hAnsi="Times New Roman"/>
                </w:rPr>
              </w:rPrChange>
            </w:rPr>
            <w:delText xml:space="preserve">study </w:delText>
          </w:r>
        </w:del>
      </w:ins>
      <w:ins w:id="480" w:author="Colin Dassow" w:date="2020-12-29T11:43:00Z">
        <w:del w:id="481" w:author="Chelsey Nieman" w:date="2020-12-30T11:49:00Z">
          <w:r w:rsidR="005B5D26" w:rsidRPr="00126309" w:rsidDel="00B55B9B">
            <w:rPr>
              <w:rFonts w:ascii="Times New Roman" w:hAnsi="Times New Roman"/>
              <w:rPrChange w:id="482" w:author="Chelsey Nieman" w:date="2020-12-30T11:53:00Z">
                <w:rPr>
                  <w:rFonts w:ascii="Times New Roman" w:hAnsi="Times New Roman"/>
                </w:rPr>
              </w:rPrChange>
            </w:rPr>
            <w:delText>implementing experimental management actions across many independent systems</w:delText>
          </w:r>
        </w:del>
      </w:ins>
      <w:ins w:id="483" w:author="Colin Dassow" w:date="2020-12-29T11:45:00Z">
        <w:del w:id="484" w:author="Chelsey Nieman" w:date="2020-12-30T11:49:00Z">
          <w:r w:rsidR="005B5D26" w:rsidRPr="00126309" w:rsidDel="00B55B9B">
            <w:rPr>
              <w:rFonts w:ascii="Times New Roman" w:hAnsi="Times New Roman"/>
              <w:rPrChange w:id="485" w:author="Chelsey Nieman" w:date="2020-12-30T11:53:00Z">
                <w:rPr>
                  <w:rFonts w:ascii="Times New Roman" w:hAnsi="Times New Roman"/>
                </w:rPr>
              </w:rPrChange>
            </w:rPr>
            <w:delText>, and iteratively adapting the treatment</w:delText>
          </w:r>
        </w:del>
      </w:ins>
      <w:ins w:id="486" w:author="Colin Dassow" w:date="2020-12-29T15:08:00Z">
        <w:del w:id="487" w:author="Chelsey Nieman" w:date="2020-12-30T11:49:00Z">
          <w:r w:rsidR="0068650D" w:rsidRPr="00126309" w:rsidDel="00B55B9B">
            <w:rPr>
              <w:rFonts w:ascii="Times New Roman" w:hAnsi="Times New Roman"/>
              <w:rPrChange w:id="488" w:author="Chelsey Nieman" w:date="2020-12-30T11:53:00Z">
                <w:rPr>
                  <w:rFonts w:ascii="Times New Roman" w:hAnsi="Times New Roman"/>
                </w:rPr>
              </w:rPrChange>
            </w:rPr>
            <w:delText>s</w:delText>
          </w:r>
        </w:del>
      </w:ins>
      <w:ins w:id="489" w:author="Colin Dassow" w:date="2020-12-29T11:45:00Z">
        <w:del w:id="490" w:author="Chelsey Nieman" w:date="2020-12-30T11:49:00Z">
          <w:r w:rsidR="005B5D26" w:rsidRPr="00126309" w:rsidDel="00B55B9B">
            <w:rPr>
              <w:rFonts w:ascii="Times New Roman" w:hAnsi="Times New Roman"/>
              <w:rPrChange w:id="491" w:author="Chelsey Nieman" w:date="2020-12-30T11:53:00Z">
                <w:rPr>
                  <w:rFonts w:ascii="Times New Roman" w:hAnsi="Times New Roman"/>
                </w:rPr>
              </w:rPrChange>
            </w:rPr>
            <w:delText xml:space="preserve"> in response to fishery changes,</w:delText>
          </w:r>
        </w:del>
      </w:ins>
      <w:ins w:id="492" w:author="Colin Dassow" w:date="2020-12-29T11:43:00Z">
        <w:del w:id="493" w:author="Chelsey Nieman" w:date="2020-12-30T11:49:00Z">
          <w:r w:rsidR="005B5D26" w:rsidRPr="00126309" w:rsidDel="00B55B9B">
            <w:rPr>
              <w:rFonts w:ascii="Times New Roman" w:hAnsi="Times New Roman"/>
              <w:rPrChange w:id="494" w:author="Chelsey Nieman" w:date="2020-12-30T11:53:00Z">
                <w:rPr>
                  <w:rFonts w:ascii="Times New Roman" w:hAnsi="Times New Roman"/>
                </w:rPr>
              </w:rPrChange>
            </w:rPr>
            <w:delText xml:space="preserve"> could allow managers to generate new knowledge about how to creatively manage these systems. </w:delText>
          </w:r>
        </w:del>
      </w:ins>
      <w:commentRangeEnd w:id="442"/>
      <w:ins w:id="495" w:author="Colin Dassow" w:date="2020-12-29T11:46:00Z">
        <w:del w:id="496" w:author="Chelsey Nieman" w:date="2020-12-30T11:49:00Z">
          <w:r w:rsidR="005B5D26" w:rsidRPr="00126309" w:rsidDel="00B55B9B">
            <w:rPr>
              <w:rStyle w:val="CommentReference"/>
              <w:sz w:val="24"/>
              <w:szCs w:val="24"/>
              <w:rPrChange w:id="497" w:author="Chelsey Nieman" w:date="2020-12-30T11:53:00Z">
                <w:rPr>
                  <w:rStyle w:val="CommentReference"/>
                </w:rPr>
              </w:rPrChange>
            </w:rPr>
            <w:commentReference w:id="442"/>
          </w:r>
        </w:del>
      </w:ins>
      <w:del w:id="498" w:author="Chelsey Nieman" w:date="2020-12-23T14:36:00Z">
        <w:r w:rsidRPr="00126309" w:rsidDel="00472840">
          <w:rPr>
            <w:rFonts w:ascii="Times New Roman" w:hAnsi="Times New Roman"/>
            <w:rPrChange w:id="499" w:author="Chelsey Nieman" w:date="2020-12-30T11:53:00Z">
              <w:rPr>
                <w:rFonts w:ascii="Times New Roman" w:hAnsi="Times New Roman"/>
              </w:rPr>
            </w:rPrChange>
          </w:rPr>
          <w:delText>.</w:delText>
        </w:r>
      </w:del>
      <w:ins w:id="500" w:author="Colin Dassow" w:date="2020-12-29T15:09:00Z">
        <w:del w:id="501" w:author="Chelsey Nieman" w:date="2020-12-30T11:49:00Z">
          <w:r w:rsidR="0068650D" w:rsidRPr="00126309" w:rsidDel="00B55B9B">
            <w:rPr>
              <w:rFonts w:ascii="Times New Roman" w:hAnsi="Times New Roman"/>
              <w:rPrChange w:id="502" w:author="Chelsey Nieman" w:date="2020-12-30T11:53:00Z">
                <w:rPr>
                  <w:rFonts w:ascii="Times New Roman" w:hAnsi="Times New Roman"/>
                </w:rPr>
              </w:rPrChange>
            </w:rPr>
            <w:delText>s</w:delText>
          </w:r>
        </w:del>
      </w:ins>
      <w:del w:id="503" w:author="Chelsey Nieman" w:date="2020-12-23T14:26:00Z">
        <w:r w:rsidRPr="00126309" w:rsidDel="00310EBB">
          <w:rPr>
            <w:rFonts w:ascii="Times New Roman" w:hAnsi="Times New Roman"/>
            <w:rPrChange w:id="504" w:author="Chelsey Nieman" w:date="2020-12-30T11:53:00Z">
              <w:rPr>
                <w:rFonts w:ascii="Times New Roman" w:hAnsi="Times New Roman"/>
              </w:rPr>
            </w:rPrChange>
          </w:rPr>
          <w:delText xml:space="preserve"> </w:delText>
        </w:r>
        <w:commentRangeStart w:id="505"/>
        <w:r w:rsidR="00AC1F3C" w:rsidRPr="00126309" w:rsidDel="00310EBB">
          <w:rPr>
            <w:rFonts w:ascii="Times New Roman" w:hAnsi="Times New Roman"/>
            <w:rPrChange w:id="506" w:author="Chelsey Nieman" w:date="2020-12-30T11:53:00Z">
              <w:rPr>
                <w:rFonts w:ascii="Times New Roman" w:hAnsi="Times New Roman"/>
              </w:rPr>
            </w:rPrChange>
          </w:rPr>
          <w:delText>In contrast to commercial fisheries where users aim to maximize profit, recreational fishery users vary along multiple axes of species preference, catch rate, fish size, location, valuation, utility, avidity, and harvest opportunity (e.g., Johnston et al., 2010; Beardmore et al., 2015; Arlinghaus et al., 2017). Users place differing levels of importance on each of these aspects of the fishing experience, leading to divergent, and in some cases, competing desires by fishery users and ultimately complex management problems.</w:delText>
        </w:r>
        <w:commentRangeEnd w:id="505"/>
        <w:r w:rsidR="002D1720" w:rsidRPr="00126309" w:rsidDel="00310EBB">
          <w:rPr>
            <w:rStyle w:val="CommentReference"/>
            <w:sz w:val="24"/>
            <w:szCs w:val="24"/>
            <w:rPrChange w:id="507" w:author="Chelsey Nieman" w:date="2020-12-30T11:53:00Z">
              <w:rPr>
                <w:rStyle w:val="CommentReference"/>
              </w:rPr>
            </w:rPrChange>
          </w:rPr>
          <w:commentReference w:id="505"/>
        </w:r>
        <w:r w:rsidR="00AC1F3C" w:rsidRPr="00126309" w:rsidDel="00310EBB">
          <w:rPr>
            <w:rFonts w:ascii="Times New Roman" w:hAnsi="Times New Roman"/>
            <w:rPrChange w:id="508" w:author="Chelsey Nieman" w:date="2020-12-30T11:53:00Z">
              <w:rPr>
                <w:rFonts w:ascii="Times New Roman" w:hAnsi="Times New Roman"/>
              </w:rPr>
            </w:rPrChange>
          </w:rPr>
          <w:delText xml:space="preserve"> </w:delText>
        </w:r>
      </w:del>
      <w:del w:id="509" w:author="Chelsey Nieman" w:date="2020-12-30T11:49:00Z">
        <w:r w:rsidR="00AC1F3C" w:rsidRPr="00126309" w:rsidDel="00B55B9B">
          <w:rPr>
            <w:rFonts w:ascii="Times New Roman" w:hAnsi="Times New Roman"/>
            <w:rPrChange w:id="510" w:author="Chelsey Nieman" w:date="2020-12-30T11:53:00Z">
              <w:rPr>
                <w:rFonts w:ascii="Times New Roman" w:hAnsi="Times New Roman"/>
              </w:rPr>
            </w:rPrChange>
          </w:rPr>
          <w:delText>Given the</w:delText>
        </w:r>
      </w:del>
      <w:ins w:id="511" w:author="Colin Dassow" w:date="2020-12-26T10:57:00Z">
        <w:del w:id="512" w:author="Chelsey Nieman" w:date="2020-12-30T11:49:00Z">
          <w:r w:rsidR="0002777E" w:rsidRPr="00126309" w:rsidDel="00B55B9B">
            <w:rPr>
              <w:rFonts w:ascii="Times New Roman" w:hAnsi="Times New Roman"/>
              <w:rPrChange w:id="513" w:author="Chelsey Nieman" w:date="2020-12-30T11:53:00Z">
                <w:rPr>
                  <w:rFonts w:ascii="Times New Roman" w:hAnsi="Times New Roman"/>
                </w:rPr>
              </w:rPrChange>
            </w:rPr>
            <w:delText>Managers are</w:delText>
          </w:r>
        </w:del>
      </w:ins>
      <w:del w:id="514" w:author="Chelsey Nieman" w:date="2020-12-30T11:49:00Z">
        <w:r w:rsidR="00AC1F3C" w:rsidRPr="00126309" w:rsidDel="00B55B9B">
          <w:rPr>
            <w:rFonts w:ascii="Times New Roman" w:hAnsi="Times New Roman"/>
            <w:rPrChange w:id="515" w:author="Chelsey Nieman" w:date="2020-12-30T11:53:00Z">
              <w:rPr>
                <w:rFonts w:ascii="Times New Roman" w:hAnsi="Times New Roman"/>
              </w:rPr>
            </w:rPrChange>
          </w:rPr>
          <w:delText xml:space="preserve"> </w:delText>
        </w:r>
        <w:commentRangeStart w:id="516"/>
        <w:commentRangeStart w:id="517"/>
        <w:r w:rsidR="00AC1F3C" w:rsidRPr="00126309" w:rsidDel="00B55B9B">
          <w:rPr>
            <w:rFonts w:ascii="Times New Roman" w:hAnsi="Times New Roman"/>
            <w:rPrChange w:id="518" w:author="Chelsey Nieman" w:date="2020-12-30T11:53:00Z">
              <w:rPr>
                <w:rFonts w:ascii="Times New Roman" w:hAnsi="Times New Roman"/>
              </w:rPr>
            </w:rPrChange>
          </w:rPr>
          <w:delText>limited ways in</w:delText>
        </w:r>
      </w:del>
      <w:ins w:id="519" w:author="Colin Dassow" w:date="2020-12-26T10:58:00Z">
        <w:del w:id="520" w:author="Chelsey Nieman" w:date="2020-12-30T11:49:00Z">
          <w:r w:rsidR="0002777E" w:rsidRPr="00126309" w:rsidDel="00B55B9B">
            <w:rPr>
              <w:rFonts w:ascii="Times New Roman" w:hAnsi="Times New Roman"/>
              <w:rPrChange w:id="521" w:author="Chelsey Nieman" w:date="2020-12-30T11:53:00Z">
                <w:rPr>
                  <w:rFonts w:ascii="Times New Roman" w:hAnsi="Times New Roman"/>
                </w:rPr>
              </w:rPrChange>
            </w:rPr>
            <w:delText xml:space="preserve"> the ways </w:delText>
          </w:r>
        </w:del>
      </w:ins>
      <w:ins w:id="522" w:author="Colin Dassow" w:date="2020-12-26T11:01:00Z">
        <w:del w:id="523" w:author="Chelsey Nieman" w:date="2020-12-30T11:49:00Z">
          <w:r w:rsidR="0002777E" w:rsidRPr="00126309" w:rsidDel="00B55B9B">
            <w:rPr>
              <w:rFonts w:ascii="Times New Roman" w:hAnsi="Times New Roman"/>
              <w:rPrChange w:id="524" w:author="Chelsey Nieman" w:date="2020-12-30T11:53:00Z">
                <w:rPr>
                  <w:rFonts w:ascii="Times New Roman" w:hAnsi="Times New Roman"/>
                </w:rPr>
              </w:rPrChange>
            </w:rPr>
            <w:delText xml:space="preserve">in which </w:delText>
          </w:r>
        </w:del>
      </w:ins>
      <w:ins w:id="525" w:author="Colin Dassow" w:date="2020-12-26T10:58:00Z">
        <w:del w:id="526" w:author="Chelsey Nieman" w:date="2020-12-30T11:49:00Z">
          <w:r w:rsidR="0002777E" w:rsidRPr="00126309" w:rsidDel="00B55B9B">
            <w:rPr>
              <w:rFonts w:ascii="Times New Roman" w:hAnsi="Times New Roman"/>
              <w:rPrChange w:id="527" w:author="Chelsey Nieman" w:date="2020-12-30T11:53:00Z">
                <w:rPr>
                  <w:rFonts w:ascii="Times New Roman" w:hAnsi="Times New Roman"/>
                </w:rPr>
              </w:rPrChange>
            </w:rPr>
            <w:delText>they can</w:delText>
          </w:r>
        </w:del>
      </w:ins>
      <w:del w:id="528" w:author="Chelsey Nieman" w:date="2020-12-30T11:49:00Z">
        <w:r w:rsidR="00AC1F3C" w:rsidRPr="00126309" w:rsidDel="00B55B9B">
          <w:rPr>
            <w:rFonts w:ascii="Times New Roman" w:hAnsi="Times New Roman"/>
            <w:rPrChange w:id="529" w:author="Chelsey Nieman" w:date="2020-12-30T11:53:00Z">
              <w:rPr>
                <w:rFonts w:ascii="Times New Roman" w:hAnsi="Times New Roman"/>
              </w:rPr>
            </w:rPrChange>
          </w:rPr>
          <w:delText xml:space="preserve"> which managers can influence recreational fisheries (i.e., fishing regulations, stocking, habitat alteration, valuation), </w:delText>
        </w:r>
        <w:r w:rsidRPr="00126309" w:rsidDel="00B55B9B">
          <w:rPr>
            <w:rFonts w:ascii="Times New Roman" w:hAnsi="Times New Roman"/>
            <w:rPrChange w:id="530" w:author="Chelsey Nieman" w:date="2020-12-30T11:53:00Z">
              <w:rPr>
                <w:rFonts w:ascii="Times New Roman" w:hAnsi="Times New Roman"/>
              </w:rPr>
            </w:rPrChange>
          </w:rPr>
          <w:delText>and the diverse ways in which they are used</w:delText>
        </w:r>
      </w:del>
      <w:ins w:id="531" w:author="Colin Dassow" w:date="2020-12-26T10:58:00Z">
        <w:del w:id="532" w:author="Chelsey Nieman" w:date="2020-12-30T11:49:00Z">
          <w:r w:rsidR="0002777E" w:rsidRPr="00126309" w:rsidDel="00B55B9B">
            <w:rPr>
              <w:rFonts w:ascii="Times New Roman" w:hAnsi="Times New Roman"/>
              <w:rPrChange w:id="533" w:author="Chelsey Nieman" w:date="2020-12-30T11:53:00Z">
                <w:rPr>
                  <w:rFonts w:ascii="Times New Roman" w:hAnsi="Times New Roman"/>
                </w:rPr>
              </w:rPrChange>
            </w:rPr>
            <w:delText>yet fisheries users have diverse goals. Given their complexity</w:delText>
          </w:r>
        </w:del>
      </w:ins>
      <w:del w:id="534" w:author="Chelsey Nieman" w:date="2020-12-30T11:49:00Z">
        <w:r w:rsidRPr="00126309" w:rsidDel="00B55B9B">
          <w:rPr>
            <w:rFonts w:ascii="Times New Roman" w:hAnsi="Times New Roman"/>
            <w:rPrChange w:id="535" w:author="Chelsey Nieman" w:date="2020-12-30T11:53:00Z">
              <w:rPr>
                <w:rFonts w:ascii="Times New Roman" w:hAnsi="Times New Roman"/>
              </w:rPr>
            </w:rPrChange>
          </w:rPr>
          <w:delText xml:space="preserve">, </w:delText>
        </w:r>
        <w:r w:rsidR="00AC1F3C" w:rsidRPr="00126309" w:rsidDel="00B55B9B">
          <w:rPr>
            <w:rFonts w:ascii="Times New Roman" w:hAnsi="Times New Roman"/>
            <w:rPrChange w:id="536" w:author="Chelsey Nieman" w:date="2020-12-30T11:53:00Z">
              <w:rPr>
                <w:rFonts w:ascii="Times New Roman" w:hAnsi="Times New Roman"/>
              </w:rPr>
            </w:rPrChange>
          </w:rPr>
          <w:delText xml:space="preserve">understanding and leveraging ecological interactions </w:delText>
        </w:r>
        <w:r w:rsidR="00EB4681" w:rsidRPr="00126309" w:rsidDel="00B55B9B">
          <w:rPr>
            <w:rFonts w:ascii="Times New Roman" w:hAnsi="Times New Roman"/>
            <w:rPrChange w:id="537" w:author="Chelsey Nieman" w:date="2020-12-30T11:53:00Z">
              <w:rPr>
                <w:rFonts w:ascii="Times New Roman" w:hAnsi="Times New Roman"/>
              </w:rPr>
            </w:rPrChange>
          </w:rPr>
          <w:delText xml:space="preserve">may </w:delText>
        </w:r>
        <w:r w:rsidR="00AC1F3C" w:rsidRPr="00126309" w:rsidDel="00B55B9B">
          <w:rPr>
            <w:rFonts w:ascii="Times New Roman" w:hAnsi="Times New Roman"/>
            <w:rPrChange w:id="538" w:author="Chelsey Nieman" w:date="2020-12-30T11:53:00Z">
              <w:rPr>
                <w:rFonts w:ascii="Times New Roman" w:hAnsi="Times New Roman"/>
              </w:rPr>
            </w:rPrChange>
          </w:rPr>
          <w:delText>allow managers to make the most of the limited tools at their disposal to keep systems within a safe operating space and to meet the diverse goals of users in the system (</w:delText>
        </w:r>
        <w:commentRangeEnd w:id="516"/>
        <w:r w:rsidR="002D1720" w:rsidRPr="00126309" w:rsidDel="00B55B9B">
          <w:rPr>
            <w:rStyle w:val="CommentReference"/>
            <w:sz w:val="24"/>
            <w:szCs w:val="24"/>
            <w:rPrChange w:id="539" w:author="Chelsey Nieman" w:date="2020-12-30T11:53:00Z">
              <w:rPr>
                <w:rStyle w:val="CommentReference"/>
              </w:rPr>
            </w:rPrChange>
          </w:rPr>
          <w:commentReference w:id="516"/>
        </w:r>
        <w:commentRangeEnd w:id="517"/>
        <w:r w:rsidR="0002777E" w:rsidRPr="00126309" w:rsidDel="00B55B9B">
          <w:rPr>
            <w:rStyle w:val="CommentReference"/>
            <w:sz w:val="24"/>
            <w:szCs w:val="24"/>
            <w:rPrChange w:id="540" w:author="Chelsey Nieman" w:date="2020-12-30T11:53:00Z">
              <w:rPr>
                <w:rStyle w:val="CommentReference"/>
              </w:rPr>
            </w:rPrChange>
          </w:rPr>
          <w:commentReference w:id="517"/>
        </w:r>
        <w:r w:rsidR="00AC1F3C" w:rsidRPr="00126309" w:rsidDel="00B55B9B">
          <w:rPr>
            <w:rFonts w:ascii="Times New Roman" w:hAnsi="Times New Roman"/>
            <w:rPrChange w:id="541" w:author="Chelsey Nieman" w:date="2020-12-30T11:53:00Z">
              <w:rPr>
                <w:rFonts w:ascii="Times New Roman" w:hAnsi="Times New Roman"/>
              </w:rPr>
            </w:rPrChange>
          </w:rPr>
          <w:delText>Carpenter et al. 2017).</w:delText>
        </w:r>
      </w:del>
    </w:p>
    <w:p w14:paraId="19E308A7" w14:textId="49F42582" w:rsidR="005C55A5" w:rsidRPr="00126309" w:rsidDel="00B55B9B" w:rsidRDefault="00AC1F3C" w:rsidP="005C55A5">
      <w:pPr>
        <w:ind w:firstLine="720"/>
        <w:rPr>
          <w:del w:id="542" w:author="Chelsey Nieman" w:date="2020-12-30T11:49:00Z"/>
          <w:rFonts w:ascii="Times New Roman" w:hAnsi="Times New Roman" w:cs="Times New Roman"/>
          <w:rPrChange w:id="543" w:author="Chelsey Nieman" w:date="2020-12-30T11:53:00Z">
            <w:rPr>
              <w:del w:id="544" w:author="Chelsey Nieman" w:date="2020-12-30T11:49:00Z"/>
              <w:rFonts w:ascii="Times New Roman" w:hAnsi="Times New Roman" w:cs="Times New Roman"/>
            </w:rPr>
          </w:rPrChange>
        </w:rPr>
      </w:pPr>
      <w:del w:id="545" w:author="Chelsey Nieman" w:date="2020-12-30T11:49:00Z">
        <w:r w:rsidRPr="00126309" w:rsidDel="00B55B9B">
          <w:rPr>
            <w:rFonts w:ascii="Times New Roman" w:hAnsi="Times New Roman"/>
            <w:rPrChange w:id="546" w:author="Chelsey Nieman" w:date="2020-12-30T11:53:00Z">
              <w:rPr>
                <w:rFonts w:ascii="Times New Roman" w:hAnsi="Times New Roman"/>
              </w:rPr>
            </w:rPrChange>
          </w:rPr>
          <w:delText>Here</w:delText>
        </w:r>
        <w:r w:rsidR="00876889" w:rsidRPr="00126309" w:rsidDel="00B55B9B">
          <w:rPr>
            <w:rFonts w:ascii="Times New Roman" w:hAnsi="Times New Roman"/>
            <w:rPrChange w:id="547" w:author="Chelsey Nieman" w:date="2020-12-30T11:53:00Z">
              <w:rPr>
                <w:rFonts w:ascii="Times New Roman" w:hAnsi="Times New Roman"/>
              </w:rPr>
            </w:rPrChange>
          </w:rPr>
          <w:delText>,</w:delText>
        </w:r>
        <w:r w:rsidRPr="00126309" w:rsidDel="00B55B9B">
          <w:rPr>
            <w:rFonts w:ascii="Times New Roman" w:hAnsi="Times New Roman"/>
            <w:rPrChange w:id="548" w:author="Chelsey Nieman" w:date="2020-12-30T11:53:00Z">
              <w:rPr>
                <w:rFonts w:ascii="Times New Roman" w:hAnsi="Times New Roman"/>
              </w:rPr>
            </w:rPrChange>
          </w:rPr>
          <w:delText xml:space="preserve"> we use an example</w:delText>
        </w:r>
      </w:del>
      <w:ins w:id="549" w:author="Stuart Jones" w:date="2020-12-22T13:33:00Z">
        <w:del w:id="550" w:author="Chelsey Nieman" w:date="2020-12-30T11:49:00Z">
          <w:r w:rsidR="002D1720" w:rsidRPr="00126309" w:rsidDel="00B55B9B">
            <w:rPr>
              <w:rFonts w:ascii="Times New Roman" w:hAnsi="Times New Roman"/>
              <w:rPrChange w:id="551" w:author="Chelsey Nieman" w:date="2020-12-30T11:53:00Z">
                <w:rPr>
                  <w:rFonts w:ascii="Times New Roman" w:hAnsi="Times New Roman"/>
                </w:rPr>
              </w:rPrChange>
            </w:rPr>
            <w:delText>a simple model</w:delText>
          </w:r>
        </w:del>
      </w:ins>
      <w:del w:id="552" w:author="Chelsey Nieman" w:date="2020-12-30T11:49:00Z">
        <w:r w:rsidRPr="00126309" w:rsidDel="00B55B9B">
          <w:rPr>
            <w:rFonts w:ascii="Times New Roman" w:hAnsi="Times New Roman"/>
            <w:rPrChange w:id="553" w:author="Chelsey Nieman" w:date="2020-12-30T11:53:00Z">
              <w:rPr>
                <w:rFonts w:ascii="Times New Roman" w:hAnsi="Times New Roman"/>
              </w:rPr>
            </w:rPrChange>
          </w:rPr>
          <w:delText xml:space="preserve"> of a recreational fishery with two managed species to </w:delText>
        </w:r>
        <w:r w:rsidR="000C7293" w:rsidRPr="00126309" w:rsidDel="00B55B9B">
          <w:rPr>
            <w:rFonts w:ascii="Times New Roman" w:hAnsi="Times New Roman"/>
            <w:rPrChange w:id="554" w:author="Chelsey Nieman" w:date="2020-12-30T11:53:00Z">
              <w:rPr>
                <w:rFonts w:ascii="Times New Roman" w:hAnsi="Times New Roman"/>
              </w:rPr>
            </w:rPrChange>
          </w:rPr>
          <w:delText>explore</w:delText>
        </w:r>
        <w:r w:rsidRPr="00126309" w:rsidDel="00B55B9B">
          <w:rPr>
            <w:rFonts w:ascii="Times New Roman" w:hAnsi="Times New Roman"/>
            <w:rPrChange w:id="555" w:author="Chelsey Nieman" w:date="2020-12-30T11:53:00Z">
              <w:rPr>
                <w:rFonts w:ascii="Times New Roman" w:hAnsi="Times New Roman"/>
              </w:rPr>
            </w:rPrChange>
          </w:rPr>
          <w:delText xml:space="preserve"> </w:delText>
        </w:r>
      </w:del>
      <w:del w:id="556" w:author="Chelsey Nieman" w:date="2020-12-28T09:11:00Z">
        <w:r w:rsidRPr="00126309" w:rsidDel="009D0C59">
          <w:rPr>
            <w:rFonts w:ascii="Times New Roman" w:hAnsi="Times New Roman"/>
            <w:rPrChange w:id="557" w:author="Chelsey Nieman" w:date="2020-12-30T11:53:00Z">
              <w:rPr>
                <w:rFonts w:ascii="Times New Roman" w:hAnsi="Times New Roman"/>
              </w:rPr>
            </w:rPrChange>
          </w:rPr>
          <w:delText>how</w:delText>
        </w:r>
      </w:del>
      <w:del w:id="558" w:author="Chelsey Nieman" w:date="2020-12-30T11:49:00Z">
        <w:r w:rsidRPr="00126309" w:rsidDel="00B55B9B">
          <w:rPr>
            <w:rFonts w:ascii="Times New Roman" w:hAnsi="Times New Roman"/>
            <w:rPrChange w:id="559" w:author="Chelsey Nieman" w:date="2020-12-30T11:53:00Z">
              <w:rPr>
                <w:rFonts w:ascii="Times New Roman" w:hAnsi="Times New Roman"/>
              </w:rPr>
            </w:rPrChange>
          </w:rPr>
          <w:delText xml:space="preserve"> managers can leverage ecological interactions </w:delText>
        </w:r>
      </w:del>
      <w:del w:id="560" w:author="Chelsey Nieman" w:date="2020-12-28T09:12:00Z">
        <w:r w:rsidRPr="00126309" w:rsidDel="009D0C59">
          <w:rPr>
            <w:rFonts w:ascii="Times New Roman" w:hAnsi="Times New Roman"/>
            <w:rPrChange w:id="561" w:author="Chelsey Nieman" w:date="2020-12-30T11:53:00Z">
              <w:rPr>
                <w:rFonts w:ascii="Times New Roman" w:hAnsi="Times New Roman"/>
              </w:rPr>
            </w:rPrChange>
          </w:rPr>
          <w:delText xml:space="preserve">between species </w:delText>
        </w:r>
      </w:del>
      <w:del w:id="562" w:author="Chelsey Nieman" w:date="2020-12-30T11:49:00Z">
        <w:r w:rsidRPr="00126309" w:rsidDel="00B55B9B">
          <w:rPr>
            <w:rFonts w:ascii="Times New Roman" w:hAnsi="Times New Roman"/>
            <w:rPrChange w:id="563" w:author="Chelsey Nieman" w:date="2020-12-30T11:53:00Z">
              <w:rPr>
                <w:rFonts w:ascii="Times New Roman" w:hAnsi="Times New Roman"/>
              </w:rPr>
            </w:rPrChange>
          </w:rPr>
          <w:delText>to achieve</w:delText>
        </w:r>
      </w:del>
      <w:del w:id="564" w:author="Chelsey Nieman" w:date="2020-12-28T09:12:00Z">
        <w:r w:rsidRPr="00126309" w:rsidDel="009D0C59">
          <w:rPr>
            <w:rFonts w:ascii="Times New Roman" w:hAnsi="Times New Roman"/>
            <w:rPrChange w:id="565" w:author="Chelsey Nieman" w:date="2020-12-30T11:53:00Z">
              <w:rPr>
                <w:rFonts w:ascii="Times New Roman" w:hAnsi="Times New Roman"/>
              </w:rPr>
            </w:rPrChange>
          </w:rPr>
          <w:delText xml:space="preserve"> their goals</w:delText>
        </w:r>
      </w:del>
      <w:del w:id="566" w:author="Chelsey Nieman" w:date="2020-12-30T11:49:00Z">
        <w:r w:rsidRPr="00126309" w:rsidDel="00B55B9B">
          <w:rPr>
            <w:rFonts w:ascii="Times New Roman" w:hAnsi="Times New Roman"/>
            <w:rPrChange w:id="567" w:author="Chelsey Nieman" w:date="2020-12-30T11:53:00Z">
              <w:rPr>
                <w:rFonts w:ascii="Times New Roman" w:hAnsi="Times New Roman"/>
              </w:rPr>
            </w:rPrChange>
          </w:rPr>
          <w:delText>.</w:delText>
        </w:r>
        <w:r w:rsidR="00BB26B6" w:rsidRPr="00126309" w:rsidDel="00B55B9B">
          <w:rPr>
            <w:rFonts w:ascii="Times New Roman" w:hAnsi="Times New Roman"/>
            <w:rPrChange w:id="568" w:author="Chelsey Nieman" w:date="2020-12-30T11:53:00Z">
              <w:rPr>
                <w:rFonts w:ascii="Times New Roman" w:hAnsi="Times New Roman"/>
              </w:rPr>
            </w:rPrChange>
          </w:rPr>
          <w:delText xml:space="preserve"> </w:delText>
        </w:r>
      </w:del>
      <w:ins w:id="569" w:author="Colin Dassow" w:date="2020-12-26T11:05:00Z">
        <w:del w:id="570" w:author="Chelsey Nieman" w:date="2020-12-30T11:49:00Z">
          <w:r w:rsidR="0091428E" w:rsidRPr="00126309" w:rsidDel="00B55B9B">
            <w:rPr>
              <w:rFonts w:ascii="Times New Roman" w:hAnsi="Times New Roman"/>
              <w:rPrChange w:id="571" w:author="Chelsey Nieman" w:date="2020-12-30T11:53:00Z">
                <w:rPr>
                  <w:rFonts w:ascii="Times New Roman" w:hAnsi="Times New Roman"/>
                </w:rPr>
              </w:rPrChange>
            </w:rPr>
            <w:delText>The hypothetical manager</w:delText>
          </w:r>
        </w:del>
      </w:ins>
      <w:ins w:id="572" w:author="Colin Dassow" w:date="2020-12-26T11:06:00Z">
        <w:del w:id="573" w:author="Chelsey Nieman" w:date="2020-12-30T11:49:00Z">
          <w:r w:rsidR="0091428E" w:rsidRPr="00126309" w:rsidDel="00B55B9B">
            <w:rPr>
              <w:rFonts w:ascii="Times New Roman" w:hAnsi="Times New Roman"/>
              <w:rPrChange w:id="574" w:author="Chelsey Nieman" w:date="2020-12-30T11:53:00Z">
                <w:rPr>
                  <w:rFonts w:ascii="Times New Roman" w:hAnsi="Times New Roman"/>
                </w:rPr>
              </w:rPrChange>
            </w:rPr>
            <w:delText>’s motivation</w:delText>
          </w:r>
        </w:del>
      </w:ins>
      <w:ins w:id="575" w:author="Colin Dassow" w:date="2020-12-26T11:05:00Z">
        <w:del w:id="576" w:author="Chelsey Nieman" w:date="2020-12-30T11:49:00Z">
          <w:r w:rsidR="0091428E" w:rsidRPr="00126309" w:rsidDel="00B55B9B">
            <w:rPr>
              <w:rFonts w:ascii="Times New Roman" w:hAnsi="Times New Roman"/>
              <w:rPrChange w:id="577" w:author="Chelsey Nieman" w:date="2020-12-30T11:53:00Z">
                <w:rPr>
                  <w:rFonts w:ascii="Times New Roman" w:hAnsi="Times New Roman"/>
                </w:rPr>
              </w:rPrChange>
            </w:rPr>
            <w:delText xml:space="preserve"> in our model experiments</w:delText>
          </w:r>
        </w:del>
      </w:ins>
      <w:ins w:id="578" w:author="Colin Dassow" w:date="2020-12-26T11:06:00Z">
        <w:del w:id="579" w:author="Chelsey Nieman" w:date="2020-12-30T11:49:00Z">
          <w:r w:rsidR="0091428E" w:rsidRPr="00126309" w:rsidDel="00B55B9B">
            <w:rPr>
              <w:rFonts w:ascii="Times New Roman" w:hAnsi="Times New Roman"/>
              <w:rPrChange w:id="580" w:author="Chelsey Nieman" w:date="2020-12-30T11:53:00Z">
                <w:rPr>
                  <w:rFonts w:ascii="Times New Roman" w:hAnsi="Times New Roman"/>
                </w:rPr>
              </w:rPrChange>
            </w:rPr>
            <w:delText xml:space="preserve"> is to promote </w:delText>
          </w:r>
        </w:del>
      </w:ins>
      <w:commentRangeStart w:id="581"/>
      <w:commentRangeStart w:id="582"/>
      <w:del w:id="583" w:author="Chelsey Nieman" w:date="2020-12-30T11:49:00Z">
        <w:r w:rsidR="00BB26B6" w:rsidRPr="00126309" w:rsidDel="00B55B9B">
          <w:rPr>
            <w:rFonts w:ascii="Times New Roman" w:hAnsi="Times New Roman"/>
            <w:rPrChange w:id="584" w:author="Chelsey Nieman" w:date="2020-12-30T11:53:00Z">
              <w:rPr>
                <w:rFonts w:ascii="Times New Roman" w:hAnsi="Times New Roman"/>
              </w:rPr>
            </w:rPrChange>
          </w:rPr>
          <w:delText xml:space="preserve">Outcomes that are of specific interest arise from stable states where the desired species dominates, resulting in higher </w:delText>
        </w:r>
        <w:commentRangeEnd w:id="581"/>
        <w:r w:rsidR="002D1720" w:rsidRPr="00126309" w:rsidDel="00B55B9B">
          <w:rPr>
            <w:rStyle w:val="CommentReference"/>
            <w:sz w:val="24"/>
            <w:szCs w:val="24"/>
            <w:rPrChange w:id="585" w:author="Chelsey Nieman" w:date="2020-12-30T11:53:00Z">
              <w:rPr>
                <w:rStyle w:val="CommentReference"/>
              </w:rPr>
            </w:rPrChange>
          </w:rPr>
          <w:commentReference w:id="581"/>
        </w:r>
        <w:commentRangeEnd w:id="582"/>
        <w:r w:rsidR="0091428E" w:rsidRPr="00126309" w:rsidDel="00B55B9B">
          <w:rPr>
            <w:rStyle w:val="CommentReference"/>
            <w:sz w:val="24"/>
            <w:szCs w:val="24"/>
            <w:rPrChange w:id="586" w:author="Chelsey Nieman" w:date="2020-12-30T11:53:00Z">
              <w:rPr>
                <w:rStyle w:val="CommentReference"/>
              </w:rPr>
            </w:rPrChange>
          </w:rPr>
          <w:commentReference w:id="582"/>
        </w:r>
        <w:r w:rsidR="00BB26B6" w:rsidRPr="00126309" w:rsidDel="00B55B9B">
          <w:rPr>
            <w:rFonts w:ascii="Times New Roman" w:hAnsi="Times New Roman"/>
            <w:rPrChange w:id="587" w:author="Chelsey Nieman" w:date="2020-12-30T11:53:00Z">
              <w:rPr>
                <w:rFonts w:ascii="Times New Roman" w:hAnsi="Times New Roman"/>
              </w:rPr>
            </w:rPrChange>
          </w:rPr>
          <w:delText>economic benefits and user satisfaction.</w:delText>
        </w:r>
        <w:r w:rsidRPr="00126309" w:rsidDel="00B55B9B">
          <w:rPr>
            <w:rFonts w:ascii="Times New Roman" w:hAnsi="Times New Roman"/>
            <w:rPrChange w:id="588" w:author="Chelsey Nieman" w:date="2020-12-30T11:53:00Z">
              <w:rPr>
                <w:rFonts w:ascii="Times New Roman" w:hAnsi="Times New Roman"/>
              </w:rPr>
            </w:rPrChange>
          </w:rPr>
          <w:delText xml:space="preserve"> </w:delText>
        </w:r>
        <w:commentRangeStart w:id="589"/>
        <w:commentRangeStart w:id="590"/>
        <w:r w:rsidRPr="00126309" w:rsidDel="00B55B9B">
          <w:rPr>
            <w:rFonts w:ascii="Times New Roman" w:hAnsi="Times New Roman"/>
            <w:rPrChange w:id="591" w:author="Chelsey Nieman" w:date="2020-12-30T11:53:00Z">
              <w:rPr>
                <w:rFonts w:ascii="Times New Roman" w:hAnsi="Times New Roman"/>
              </w:rPr>
            </w:rPrChange>
          </w:rPr>
          <w:delText>Our model, like all models, makes necessary simplifying assumptions to balance tractability with realism. We use a relatively simple fishery model that allows for the interaction and harvest of two species</w:delText>
        </w:r>
        <w:r w:rsidR="00876889" w:rsidRPr="00126309" w:rsidDel="00B55B9B">
          <w:rPr>
            <w:rFonts w:ascii="Times New Roman" w:hAnsi="Times New Roman"/>
            <w:rPrChange w:id="592" w:author="Chelsey Nieman" w:date="2020-12-30T11:53:00Z">
              <w:rPr>
                <w:rFonts w:ascii="Times New Roman" w:hAnsi="Times New Roman"/>
              </w:rPr>
            </w:rPrChange>
          </w:rPr>
          <w:delText>,</w:delText>
        </w:r>
        <w:r w:rsidRPr="00126309" w:rsidDel="00B55B9B">
          <w:rPr>
            <w:rFonts w:ascii="Times New Roman" w:hAnsi="Times New Roman"/>
            <w:rPrChange w:id="593" w:author="Chelsey Nieman" w:date="2020-12-30T11:53:00Z">
              <w:rPr>
                <w:rFonts w:ascii="Times New Roman" w:hAnsi="Times New Roman"/>
              </w:rPr>
            </w:rPrChange>
          </w:rPr>
          <w:delText xml:space="preserve"> which is an improvement over many of the single species models used to date. </w:delText>
        </w:r>
        <w:commentRangeEnd w:id="589"/>
        <w:r w:rsidR="002D1720" w:rsidRPr="00126309" w:rsidDel="00B55B9B">
          <w:rPr>
            <w:rStyle w:val="CommentReference"/>
            <w:sz w:val="24"/>
            <w:szCs w:val="24"/>
            <w:rPrChange w:id="594" w:author="Chelsey Nieman" w:date="2020-12-30T11:53:00Z">
              <w:rPr>
                <w:rStyle w:val="CommentReference"/>
              </w:rPr>
            </w:rPrChange>
          </w:rPr>
          <w:commentReference w:id="589"/>
        </w:r>
        <w:commentRangeEnd w:id="590"/>
        <w:r w:rsidR="0091428E" w:rsidRPr="00126309" w:rsidDel="00B55B9B">
          <w:rPr>
            <w:rStyle w:val="CommentReference"/>
            <w:sz w:val="24"/>
            <w:szCs w:val="24"/>
            <w:rPrChange w:id="595" w:author="Chelsey Nieman" w:date="2020-12-30T11:53:00Z">
              <w:rPr>
                <w:rStyle w:val="CommentReference"/>
              </w:rPr>
            </w:rPrChange>
          </w:rPr>
          <w:commentReference w:id="590"/>
        </w:r>
      </w:del>
      <w:del w:id="596" w:author="Chelsey Nieman" w:date="2020-12-28T09:13:00Z">
        <w:r w:rsidRPr="00126309" w:rsidDel="009D0C59">
          <w:rPr>
            <w:rFonts w:ascii="Times New Roman" w:hAnsi="Times New Roman"/>
            <w:rPrChange w:id="597" w:author="Chelsey Nieman" w:date="2020-12-30T11:53:00Z">
              <w:rPr>
                <w:rFonts w:ascii="Times New Roman" w:hAnsi="Times New Roman"/>
              </w:rPr>
            </w:rPrChange>
          </w:rPr>
          <w:delText>Our</w:delText>
        </w:r>
      </w:del>
      <w:del w:id="598" w:author="Chelsey Nieman" w:date="2020-12-30T11:49:00Z">
        <w:r w:rsidRPr="00126309" w:rsidDel="00B55B9B">
          <w:rPr>
            <w:rFonts w:ascii="Times New Roman" w:hAnsi="Times New Roman"/>
            <w:rPrChange w:id="599" w:author="Chelsey Nieman" w:date="2020-12-30T11:53:00Z">
              <w:rPr>
                <w:rFonts w:ascii="Times New Roman" w:hAnsi="Times New Roman"/>
              </w:rPr>
            </w:rPrChange>
          </w:rPr>
          <w:delText xml:space="preserve"> hypothesi</w:delText>
        </w:r>
      </w:del>
      <w:del w:id="600" w:author="Chelsey Nieman" w:date="2020-12-28T09:13:00Z">
        <w:r w:rsidRPr="00126309" w:rsidDel="009D0C59">
          <w:rPr>
            <w:rFonts w:ascii="Times New Roman" w:hAnsi="Times New Roman"/>
            <w:rPrChange w:id="601" w:author="Chelsey Nieman" w:date="2020-12-30T11:53:00Z">
              <w:rPr>
                <w:rFonts w:ascii="Times New Roman" w:hAnsi="Times New Roman"/>
              </w:rPr>
            </w:rPrChange>
          </w:rPr>
          <w:delText>s</w:delText>
        </w:r>
      </w:del>
      <w:del w:id="602" w:author="Chelsey Nieman" w:date="2020-12-30T11:49:00Z">
        <w:r w:rsidRPr="00126309" w:rsidDel="00B55B9B">
          <w:rPr>
            <w:rFonts w:ascii="Times New Roman" w:hAnsi="Times New Roman"/>
            <w:rPrChange w:id="603" w:author="Chelsey Nieman" w:date="2020-12-30T11:53:00Z">
              <w:rPr>
                <w:rFonts w:ascii="Times New Roman" w:hAnsi="Times New Roman"/>
              </w:rPr>
            </w:rPrChange>
          </w:rPr>
          <w:delText xml:space="preserve"> that </w:delText>
        </w:r>
        <w:r w:rsidR="003462B4" w:rsidRPr="00126309" w:rsidDel="00B55B9B">
          <w:rPr>
            <w:rFonts w:ascii="Times New Roman" w:hAnsi="Times New Roman"/>
            <w:rPrChange w:id="604" w:author="Chelsey Nieman" w:date="2020-12-30T11:53:00Z">
              <w:rPr>
                <w:rFonts w:ascii="Times New Roman" w:hAnsi="Times New Roman"/>
              </w:rPr>
            </w:rPrChange>
          </w:rPr>
          <w:delText>management activities</w:delText>
        </w:r>
      </w:del>
      <w:del w:id="605" w:author="Chelsey Nieman" w:date="2020-12-28T09:13:00Z">
        <w:r w:rsidR="003462B4" w:rsidRPr="00126309" w:rsidDel="009D0C59">
          <w:rPr>
            <w:rFonts w:ascii="Times New Roman" w:hAnsi="Times New Roman"/>
            <w:rPrChange w:id="606" w:author="Chelsey Nieman" w:date="2020-12-30T11:53:00Z">
              <w:rPr>
                <w:rFonts w:ascii="Times New Roman" w:hAnsi="Times New Roman"/>
              </w:rPr>
            </w:rPrChange>
          </w:rPr>
          <w:delText xml:space="preserve"> that</w:delText>
        </w:r>
      </w:del>
      <w:del w:id="607" w:author="Chelsey Nieman" w:date="2020-12-30T11:49:00Z">
        <w:r w:rsidR="003462B4" w:rsidRPr="00126309" w:rsidDel="00B55B9B">
          <w:rPr>
            <w:rFonts w:ascii="Times New Roman" w:hAnsi="Times New Roman"/>
            <w:rPrChange w:id="608" w:author="Chelsey Nieman" w:date="2020-12-30T11:53:00Z">
              <w:rPr>
                <w:rFonts w:ascii="Times New Roman" w:hAnsi="Times New Roman"/>
              </w:rPr>
            </w:rPrChange>
          </w:rPr>
          <w:delText xml:space="preserve"> tak</w:delText>
        </w:r>
      </w:del>
      <w:del w:id="609" w:author="Chelsey Nieman" w:date="2020-12-28T09:13:00Z">
        <w:r w:rsidR="003462B4" w:rsidRPr="00126309" w:rsidDel="009D0C59">
          <w:rPr>
            <w:rFonts w:ascii="Times New Roman" w:hAnsi="Times New Roman"/>
            <w:rPrChange w:id="610" w:author="Chelsey Nieman" w:date="2020-12-30T11:53:00Z">
              <w:rPr>
                <w:rFonts w:ascii="Times New Roman" w:hAnsi="Times New Roman"/>
              </w:rPr>
            </w:rPrChange>
          </w:rPr>
          <w:delText>e</w:delText>
        </w:r>
      </w:del>
      <w:del w:id="611" w:author="Chelsey Nieman" w:date="2020-12-30T11:49:00Z">
        <w:r w:rsidR="003462B4" w:rsidRPr="00126309" w:rsidDel="00B55B9B">
          <w:rPr>
            <w:rFonts w:ascii="Times New Roman" w:hAnsi="Times New Roman"/>
            <w:rPrChange w:id="612" w:author="Chelsey Nieman" w:date="2020-12-30T11:53:00Z">
              <w:rPr>
                <w:rFonts w:ascii="Times New Roman" w:hAnsi="Times New Roman"/>
              </w:rPr>
            </w:rPrChange>
          </w:rPr>
          <w:delText xml:space="preserve"> species interactions into account </w:delText>
        </w:r>
      </w:del>
      <w:del w:id="613" w:author="Chelsey Nieman" w:date="2020-12-28T09:13:00Z">
        <w:r w:rsidR="003462B4" w:rsidRPr="00126309" w:rsidDel="009D0C59">
          <w:rPr>
            <w:rFonts w:ascii="Times New Roman" w:hAnsi="Times New Roman"/>
            <w:rPrChange w:id="614" w:author="Chelsey Nieman" w:date="2020-12-30T11:53:00Z">
              <w:rPr>
                <w:rFonts w:ascii="Times New Roman" w:hAnsi="Times New Roman"/>
              </w:rPr>
            </w:rPrChange>
          </w:rPr>
          <w:delText>are</w:delText>
        </w:r>
      </w:del>
      <w:del w:id="615" w:author="Chelsey Nieman" w:date="2020-12-30T11:49:00Z">
        <w:r w:rsidR="003462B4" w:rsidRPr="00126309" w:rsidDel="00B55B9B">
          <w:rPr>
            <w:rFonts w:ascii="Times New Roman" w:hAnsi="Times New Roman"/>
            <w:rPrChange w:id="616" w:author="Chelsey Nieman" w:date="2020-12-30T11:53:00Z">
              <w:rPr>
                <w:rFonts w:ascii="Times New Roman" w:hAnsi="Times New Roman"/>
              </w:rPr>
            </w:rPrChange>
          </w:rPr>
          <w:delText xml:space="preserve"> more successful at keeping a system in a </w:delText>
        </w:r>
        <w:commentRangeStart w:id="617"/>
        <w:commentRangeStart w:id="618"/>
        <w:commentRangeStart w:id="619"/>
        <w:commentRangeStart w:id="620"/>
        <w:r w:rsidR="003462B4" w:rsidRPr="00126309" w:rsidDel="00B55B9B">
          <w:rPr>
            <w:rFonts w:ascii="Times New Roman" w:hAnsi="Times New Roman"/>
            <w:rPrChange w:id="621" w:author="Chelsey Nieman" w:date="2020-12-30T11:53:00Z">
              <w:rPr>
                <w:rFonts w:ascii="Times New Roman" w:hAnsi="Times New Roman"/>
              </w:rPr>
            </w:rPrChange>
          </w:rPr>
          <w:delText>safe operating space</w:delText>
        </w:r>
      </w:del>
      <w:ins w:id="622" w:author="Colin Dassow" w:date="2020-12-29T14:37:00Z">
        <w:del w:id="623" w:author="Chelsey Nieman" w:date="2020-12-30T11:49:00Z">
          <w:r w:rsidR="00B767CE" w:rsidRPr="00126309" w:rsidDel="00B55B9B">
            <w:rPr>
              <w:rFonts w:ascii="Times New Roman" w:hAnsi="Times New Roman"/>
              <w:rPrChange w:id="624" w:author="Chelsey Nieman" w:date="2020-12-30T11:53:00Z">
                <w:rPr>
                  <w:rFonts w:ascii="Times New Roman" w:hAnsi="Times New Roman"/>
                </w:rPr>
              </w:rPrChange>
            </w:rPr>
            <w:delText xml:space="preserve"> Managers can take advantage of this interactions to creatively influence system dynamics to reach their goals.</w:delText>
          </w:r>
        </w:del>
      </w:ins>
      <w:del w:id="625" w:author="Chelsey Nieman" w:date="2020-12-30T11:49:00Z">
        <w:r w:rsidR="003462B4" w:rsidRPr="00126309" w:rsidDel="00B55B9B">
          <w:rPr>
            <w:rFonts w:ascii="Times New Roman" w:hAnsi="Times New Roman"/>
            <w:rPrChange w:id="626" w:author="Chelsey Nieman" w:date="2020-12-30T11:53:00Z">
              <w:rPr>
                <w:rFonts w:ascii="Times New Roman" w:hAnsi="Times New Roman"/>
              </w:rPr>
            </w:rPrChange>
          </w:rPr>
          <w:delText xml:space="preserve"> </w:delText>
        </w:r>
      </w:del>
      <w:del w:id="627" w:author="Chelsey Nieman" w:date="2020-12-28T09:14:00Z">
        <w:r w:rsidR="003462B4" w:rsidRPr="00126309" w:rsidDel="009D0C59">
          <w:rPr>
            <w:rFonts w:ascii="Times New Roman" w:hAnsi="Times New Roman"/>
            <w:rPrChange w:id="628" w:author="Chelsey Nieman" w:date="2020-12-30T11:53:00Z">
              <w:rPr>
                <w:rFonts w:ascii="Times New Roman" w:hAnsi="Times New Roman"/>
              </w:rPr>
            </w:rPrChange>
          </w:rPr>
          <w:delText xml:space="preserve">leads us to </w:delText>
        </w:r>
      </w:del>
      <w:del w:id="629" w:author="Chelsey Nieman" w:date="2020-12-30T11:49:00Z">
        <w:r w:rsidRPr="00126309" w:rsidDel="00B55B9B">
          <w:rPr>
            <w:rFonts w:ascii="Times New Roman" w:hAnsi="Times New Roman"/>
            <w:rPrChange w:id="630" w:author="Chelsey Nieman" w:date="2020-12-30T11:53:00Z">
              <w:rPr>
                <w:rFonts w:ascii="Times New Roman" w:hAnsi="Times New Roman"/>
              </w:rPr>
            </w:rPrChange>
          </w:rPr>
          <w:delText xml:space="preserve">predict that consideration of these interactions and the resulting non-linear dynamics </w:delText>
        </w:r>
        <w:commentRangeEnd w:id="617"/>
        <w:r w:rsidR="002D1720" w:rsidRPr="00126309" w:rsidDel="00B55B9B">
          <w:rPr>
            <w:rStyle w:val="CommentReference"/>
            <w:sz w:val="24"/>
            <w:szCs w:val="24"/>
            <w:rPrChange w:id="631" w:author="Chelsey Nieman" w:date="2020-12-30T11:53:00Z">
              <w:rPr>
                <w:rStyle w:val="CommentReference"/>
              </w:rPr>
            </w:rPrChange>
          </w:rPr>
          <w:commentReference w:id="617"/>
        </w:r>
        <w:commentRangeEnd w:id="618"/>
        <w:r w:rsidR="0091428E" w:rsidRPr="00126309" w:rsidDel="00B55B9B">
          <w:rPr>
            <w:rStyle w:val="CommentReference"/>
            <w:sz w:val="24"/>
            <w:szCs w:val="24"/>
            <w:rPrChange w:id="632" w:author="Chelsey Nieman" w:date="2020-12-30T11:53:00Z">
              <w:rPr>
                <w:rStyle w:val="CommentReference"/>
              </w:rPr>
            </w:rPrChange>
          </w:rPr>
          <w:commentReference w:id="618"/>
        </w:r>
        <w:commentRangeEnd w:id="619"/>
        <w:r w:rsidR="00E815F7" w:rsidRPr="00126309" w:rsidDel="00B55B9B">
          <w:rPr>
            <w:rStyle w:val="CommentReference"/>
            <w:sz w:val="24"/>
            <w:szCs w:val="24"/>
            <w:rPrChange w:id="633" w:author="Chelsey Nieman" w:date="2020-12-30T11:53:00Z">
              <w:rPr>
                <w:rStyle w:val="CommentReference"/>
              </w:rPr>
            </w:rPrChange>
          </w:rPr>
          <w:commentReference w:id="619"/>
        </w:r>
        <w:commentRangeEnd w:id="620"/>
        <w:r w:rsidR="00B767CE" w:rsidRPr="00126309" w:rsidDel="00B55B9B">
          <w:rPr>
            <w:rStyle w:val="CommentReference"/>
            <w:sz w:val="24"/>
            <w:szCs w:val="24"/>
            <w:rPrChange w:id="634" w:author="Chelsey Nieman" w:date="2020-12-30T11:53:00Z">
              <w:rPr>
                <w:rStyle w:val="CommentReference"/>
              </w:rPr>
            </w:rPrChange>
          </w:rPr>
          <w:commentReference w:id="620"/>
        </w:r>
      </w:del>
      <w:del w:id="635" w:author="Chelsey Nieman" w:date="2020-12-28T09:14:00Z">
        <w:r w:rsidRPr="00126309" w:rsidDel="009D0C59">
          <w:rPr>
            <w:rFonts w:ascii="Times New Roman" w:hAnsi="Times New Roman"/>
            <w:rPrChange w:id="636" w:author="Chelsey Nieman" w:date="2020-12-30T11:53:00Z">
              <w:rPr>
                <w:rFonts w:ascii="Times New Roman" w:hAnsi="Times New Roman"/>
              </w:rPr>
            </w:rPrChange>
          </w:rPr>
          <w:delText>can</w:delText>
        </w:r>
      </w:del>
      <w:del w:id="637" w:author="Chelsey Nieman" w:date="2020-12-30T11:49:00Z">
        <w:r w:rsidRPr="00126309" w:rsidDel="00B55B9B">
          <w:rPr>
            <w:rFonts w:ascii="Times New Roman" w:hAnsi="Times New Roman"/>
            <w:rPrChange w:id="638" w:author="Chelsey Nieman" w:date="2020-12-30T11:53:00Z">
              <w:rPr>
                <w:rFonts w:ascii="Times New Roman" w:hAnsi="Times New Roman"/>
              </w:rPr>
            </w:rPrChange>
          </w:rPr>
          <w:delText xml:space="preserve"> lead to more positive</w:delText>
        </w:r>
        <w:r w:rsidR="003462B4" w:rsidRPr="00126309" w:rsidDel="00B55B9B">
          <w:rPr>
            <w:rFonts w:ascii="Times New Roman" w:hAnsi="Times New Roman"/>
            <w:rPrChange w:id="639" w:author="Chelsey Nieman" w:date="2020-12-30T11:53:00Z">
              <w:rPr>
                <w:rFonts w:ascii="Times New Roman" w:hAnsi="Times New Roman"/>
              </w:rPr>
            </w:rPrChange>
          </w:rPr>
          <w:delText xml:space="preserve">, </w:delText>
        </w:r>
        <w:r w:rsidRPr="00126309" w:rsidDel="00B55B9B">
          <w:rPr>
            <w:rFonts w:ascii="Times New Roman" w:hAnsi="Times New Roman"/>
            <w:rPrChange w:id="640" w:author="Chelsey Nieman" w:date="2020-12-30T11:53:00Z">
              <w:rPr>
                <w:rFonts w:ascii="Times New Roman" w:hAnsi="Times New Roman"/>
              </w:rPr>
            </w:rPrChange>
          </w:rPr>
          <w:delText>predictable</w:delText>
        </w:r>
        <w:r w:rsidR="003462B4" w:rsidRPr="00126309" w:rsidDel="00B55B9B">
          <w:rPr>
            <w:rFonts w:ascii="Times New Roman" w:hAnsi="Times New Roman"/>
            <w:rPrChange w:id="641" w:author="Chelsey Nieman" w:date="2020-12-30T11:53:00Z">
              <w:rPr>
                <w:rFonts w:ascii="Times New Roman" w:hAnsi="Times New Roman"/>
              </w:rPr>
            </w:rPrChange>
          </w:rPr>
          <w:delText xml:space="preserve">, and </w:delText>
        </w:r>
      </w:del>
      <w:del w:id="642" w:author="Chelsey Nieman" w:date="2020-12-28T09:14:00Z">
        <w:r w:rsidR="003462B4" w:rsidRPr="00126309" w:rsidDel="009D0C59">
          <w:rPr>
            <w:rFonts w:ascii="Times New Roman" w:hAnsi="Times New Roman"/>
            <w:rPrChange w:id="643" w:author="Chelsey Nieman" w:date="2020-12-30T11:53:00Z">
              <w:rPr>
                <w:rFonts w:ascii="Times New Roman" w:hAnsi="Times New Roman"/>
              </w:rPr>
            </w:rPrChange>
          </w:rPr>
          <w:delText>potentially cost</w:delText>
        </w:r>
      </w:del>
      <w:ins w:id="644" w:author="Stuart Jones" w:date="2020-12-22T13:34:00Z">
        <w:del w:id="645" w:author="Chelsey Nieman" w:date="2020-12-28T09:14:00Z">
          <w:r w:rsidR="002D1720" w:rsidRPr="00126309" w:rsidDel="009D0C59">
            <w:rPr>
              <w:rFonts w:ascii="Times New Roman" w:hAnsi="Times New Roman"/>
              <w:rPrChange w:id="646" w:author="Chelsey Nieman" w:date="2020-12-30T11:53:00Z">
                <w:rPr>
                  <w:rFonts w:ascii="Times New Roman" w:hAnsi="Times New Roman"/>
                </w:rPr>
              </w:rPrChange>
            </w:rPr>
            <w:delText>-</w:delText>
          </w:r>
        </w:del>
      </w:ins>
      <w:del w:id="647" w:author="Chelsey Nieman" w:date="2020-12-28T09:14:00Z">
        <w:r w:rsidR="003462B4" w:rsidRPr="00126309" w:rsidDel="009D0C59">
          <w:rPr>
            <w:rFonts w:ascii="Times New Roman" w:hAnsi="Times New Roman"/>
            <w:rPrChange w:id="648" w:author="Chelsey Nieman" w:date="2020-12-30T11:53:00Z">
              <w:rPr>
                <w:rFonts w:ascii="Times New Roman" w:hAnsi="Times New Roman"/>
              </w:rPr>
            </w:rPrChange>
          </w:rPr>
          <w:delText xml:space="preserve"> effective</w:delText>
        </w:r>
        <w:r w:rsidRPr="00126309" w:rsidDel="009D0C59">
          <w:rPr>
            <w:rFonts w:ascii="Times New Roman" w:hAnsi="Times New Roman"/>
            <w:rPrChange w:id="649" w:author="Chelsey Nieman" w:date="2020-12-30T11:53:00Z">
              <w:rPr>
                <w:rFonts w:ascii="Times New Roman" w:hAnsi="Times New Roman"/>
              </w:rPr>
            </w:rPrChange>
          </w:rPr>
          <w:delText xml:space="preserve"> </w:delText>
        </w:r>
      </w:del>
      <w:del w:id="650" w:author="Chelsey Nieman" w:date="2020-12-30T11:49:00Z">
        <w:r w:rsidRPr="00126309" w:rsidDel="00B55B9B">
          <w:rPr>
            <w:rFonts w:ascii="Times New Roman" w:hAnsi="Times New Roman"/>
            <w:rPrChange w:id="651" w:author="Chelsey Nieman" w:date="2020-12-30T11:53:00Z">
              <w:rPr>
                <w:rFonts w:ascii="Times New Roman" w:hAnsi="Times New Roman"/>
              </w:rPr>
            </w:rPrChange>
          </w:rPr>
          <w:delText>outcomes.</w:delText>
        </w:r>
      </w:del>
      <w:ins w:id="652" w:author="Colin Dassow" w:date="2020-12-26T11:38:00Z">
        <w:del w:id="653" w:author="Chelsey Nieman" w:date="2020-12-30T11:49:00Z">
          <w:r w:rsidR="00B351BF" w:rsidRPr="00126309" w:rsidDel="00B55B9B">
            <w:rPr>
              <w:rFonts w:ascii="Times New Roman" w:hAnsi="Times New Roman"/>
              <w:rPrChange w:id="654" w:author="Chelsey Nieman" w:date="2020-12-30T11:53:00Z">
                <w:rPr>
                  <w:rFonts w:ascii="Times New Roman" w:hAnsi="Times New Roman"/>
                </w:rPr>
              </w:rPrChange>
            </w:rPr>
            <w:delText xml:space="preserve">the increased diversity of </w:delText>
          </w:r>
        </w:del>
      </w:ins>
      <w:ins w:id="655" w:author="Colin Dassow" w:date="2020-12-26T11:39:00Z">
        <w:del w:id="656" w:author="Chelsey Nieman" w:date="2020-12-30T11:49:00Z">
          <w:r w:rsidR="00B351BF" w:rsidRPr="00126309" w:rsidDel="00B55B9B">
            <w:rPr>
              <w:rFonts w:ascii="Times New Roman" w:hAnsi="Times New Roman"/>
              <w:rPrChange w:id="657" w:author="Chelsey Nieman" w:date="2020-12-30T11:53:00Z">
                <w:rPr>
                  <w:rFonts w:ascii="Times New Roman" w:hAnsi="Times New Roman"/>
                </w:rPr>
              </w:rPrChange>
            </w:rPr>
            <w:delText>management</w:delText>
          </w:r>
        </w:del>
      </w:ins>
      <w:ins w:id="658" w:author="Colin Dassow" w:date="2020-12-26T11:38:00Z">
        <w:del w:id="659" w:author="Chelsey Nieman" w:date="2020-12-30T11:49:00Z">
          <w:r w:rsidR="00B351BF" w:rsidRPr="00126309" w:rsidDel="00B55B9B">
            <w:rPr>
              <w:rFonts w:ascii="Times New Roman" w:hAnsi="Times New Roman"/>
              <w:rPrChange w:id="660" w:author="Chelsey Nieman" w:date="2020-12-30T11:53:00Z">
                <w:rPr>
                  <w:rFonts w:ascii="Times New Roman" w:hAnsi="Times New Roman"/>
                </w:rPr>
              </w:rPrChange>
            </w:rPr>
            <w:delText xml:space="preserve"> </w:delText>
          </w:r>
        </w:del>
      </w:ins>
      <w:ins w:id="661" w:author="Colin Dassow" w:date="2020-12-26T11:39:00Z">
        <w:del w:id="662" w:author="Chelsey Nieman" w:date="2020-12-30T11:49:00Z">
          <w:r w:rsidR="00B351BF" w:rsidRPr="00126309" w:rsidDel="00B55B9B">
            <w:rPr>
              <w:rFonts w:ascii="Times New Roman" w:hAnsi="Times New Roman"/>
              <w:rPrChange w:id="663" w:author="Chelsey Nieman" w:date="2020-12-30T11:53:00Z">
                <w:rPr>
                  <w:rFonts w:ascii="Times New Roman" w:hAnsi="Times New Roman"/>
                </w:rPr>
              </w:rPrChange>
            </w:rPr>
            <w:delText>options when accounting for species interactions</w:delText>
          </w:r>
        </w:del>
      </w:ins>
      <w:del w:id="664" w:author="Chelsey Nieman" w:date="2020-12-23T13:55:00Z">
        <w:r w:rsidRPr="00126309" w:rsidDel="00720D6D">
          <w:rPr>
            <w:rFonts w:ascii="Times New Roman" w:hAnsi="Times New Roman"/>
            <w:rPrChange w:id="665" w:author="Chelsey Nieman" w:date="2020-12-30T11:53:00Z">
              <w:rPr>
                <w:rFonts w:ascii="Times New Roman" w:hAnsi="Times New Roman"/>
              </w:rPr>
            </w:rPrChange>
          </w:rPr>
          <w:delText xml:space="preserve"> </w:delText>
        </w:r>
      </w:del>
    </w:p>
    <w:p w14:paraId="3DBCEE34" w14:textId="77777777" w:rsidR="00DB5BA4" w:rsidRPr="00126309" w:rsidDel="008A1964" w:rsidRDefault="00E05CA0" w:rsidP="003A2A6C">
      <w:pPr>
        <w:pStyle w:val="Heading1"/>
        <w:keepNext w:val="0"/>
        <w:keepLines w:val="0"/>
        <w:widowControl w:val="0"/>
        <w:suppressLineNumbers/>
        <w:rPr>
          <w:del w:id="666" w:author="Stuart Jones" w:date="2020-12-22T13:55:00Z"/>
          <w:rFonts w:ascii="Times New Roman" w:hAnsi="Times New Roman" w:cs="Times New Roman"/>
          <w:color w:val="auto"/>
          <w:sz w:val="24"/>
          <w:szCs w:val="24"/>
          <w:rPrChange w:id="667" w:author="Chelsey Nieman" w:date="2020-12-30T11:53:00Z">
            <w:rPr>
              <w:del w:id="668" w:author="Stuart Jones" w:date="2020-12-22T13:55:00Z"/>
              <w:rFonts w:ascii="Times New Roman" w:hAnsi="Times New Roman" w:cs="Times New Roman"/>
              <w:color w:val="auto"/>
            </w:rPr>
          </w:rPrChange>
        </w:rPr>
      </w:pPr>
      <w:bookmarkStart w:id="669" w:name="methods"/>
      <w:r w:rsidRPr="00126309">
        <w:rPr>
          <w:rFonts w:ascii="Times New Roman" w:hAnsi="Times New Roman" w:cs="Times New Roman"/>
          <w:color w:val="auto"/>
          <w:sz w:val="24"/>
          <w:szCs w:val="24"/>
          <w:rPrChange w:id="670" w:author="Chelsey Nieman" w:date="2020-12-30T11:53:00Z">
            <w:rPr>
              <w:rFonts w:ascii="Times New Roman" w:hAnsi="Times New Roman" w:cs="Times New Roman"/>
              <w:color w:val="auto"/>
            </w:rPr>
          </w:rPrChange>
        </w:rPr>
        <w:t>Methods</w:t>
      </w:r>
      <w:bookmarkEnd w:id="669"/>
    </w:p>
    <w:p w14:paraId="5AE760A0" w14:textId="6C947371" w:rsidR="00E62F5F" w:rsidRDefault="00E62F5F">
      <w:pPr>
        <w:pStyle w:val="Heading1"/>
        <w:keepNext w:val="0"/>
        <w:keepLines w:val="0"/>
        <w:widowControl w:val="0"/>
        <w:suppressLineNumbers/>
        <w:pPrChange w:id="671" w:author="Stuart Jones" w:date="2020-12-22T13:55:00Z">
          <w:pPr>
            <w:pStyle w:val="Heading2"/>
            <w:keepNext w:val="0"/>
            <w:keepLines w:val="0"/>
            <w:widowControl w:val="0"/>
            <w:suppressLineNumbers/>
          </w:pPr>
        </w:pPrChange>
      </w:pPr>
      <w:bookmarkStart w:id="672" w:name="model"/>
      <w:commentRangeStart w:id="673"/>
      <w:del w:id="674" w:author="Stuart Jones" w:date="2020-12-22T13:55:00Z">
        <w:r w:rsidDel="008A1964">
          <w:delText>Overview</w:delText>
        </w:r>
      </w:del>
      <w:commentRangeEnd w:id="673"/>
      <w:r w:rsidR="001E3F0C">
        <w:rPr>
          <w:rStyle w:val="CommentReference"/>
          <w:rFonts w:asciiTheme="minorHAnsi" w:eastAsiaTheme="minorHAnsi" w:hAnsiTheme="minorHAnsi" w:cstheme="minorBidi"/>
          <w:b w:val="0"/>
          <w:bCs w:val="0"/>
          <w:color w:val="auto"/>
        </w:rPr>
        <w:commentReference w:id="673"/>
      </w:r>
    </w:p>
    <w:p w14:paraId="3A6E2996" w14:textId="09F45195" w:rsidR="00E62F5F" w:rsidRPr="00A47DA2" w:rsidRDefault="00E7670E">
      <w:pPr>
        <w:pStyle w:val="BodyText"/>
        <w:ind w:firstLine="720"/>
        <w:rPr>
          <w:rFonts w:ascii="Times New Roman" w:hAnsi="Times New Roman" w:cs="Times New Roman"/>
          <w:rPrChange w:id="675" w:author="Chelsey Nieman" w:date="2020-12-23T14:39:00Z">
            <w:rPr/>
          </w:rPrChange>
        </w:rPr>
        <w:pPrChange w:id="676" w:author="Chelsey Nieman" w:date="2020-12-28T09:15:00Z">
          <w:pPr>
            <w:pStyle w:val="BodyText"/>
          </w:pPr>
        </w:pPrChange>
      </w:pPr>
      <w:ins w:id="677" w:author="Stuart Jones" w:date="2020-12-22T13:49:00Z">
        <w:r w:rsidRPr="00A47DA2">
          <w:rPr>
            <w:rFonts w:ascii="Times New Roman" w:hAnsi="Times New Roman" w:cs="Times New Roman"/>
            <w:rPrChange w:id="678" w:author="Chelsey Nieman" w:date="2020-12-23T14:39:00Z">
              <w:rPr/>
            </w:rPrChange>
          </w:rPr>
          <w:t>To</w:t>
        </w:r>
      </w:ins>
      <w:ins w:id="679" w:author="Stuart Jones" w:date="2020-12-22T13:47:00Z">
        <w:r w:rsidRPr="00A47DA2">
          <w:rPr>
            <w:rFonts w:ascii="Times New Roman" w:hAnsi="Times New Roman" w:cs="Times New Roman"/>
            <w:rPrChange w:id="680" w:author="Chelsey Nieman" w:date="2020-12-23T14:39:00Z">
              <w:rPr/>
            </w:rPrChange>
          </w:rPr>
          <w:t xml:space="preserve"> </w:t>
        </w:r>
        <w:commentRangeStart w:id="681"/>
        <w:r w:rsidRPr="00A47DA2">
          <w:rPr>
            <w:rFonts w:ascii="Times New Roman" w:hAnsi="Times New Roman" w:cs="Times New Roman"/>
            <w:rPrChange w:id="682" w:author="Chelsey Nieman" w:date="2020-12-23T14:39:00Z">
              <w:rPr/>
            </w:rPrChange>
          </w:rPr>
          <w:t>explor</w:t>
        </w:r>
      </w:ins>
      <w:ins w:id="683" w:author="Stuart Jones" w:date="2020-12-22T13:49:00Z">
        <w:r w:rsidRPr="00A47DA2">
          <w:rPr>
            <w:rFonts w:ascii="Times New Roman" w:hAnsi="Times New Roman" w:cs="Times New Roman"/>
            <w:rPrChange w:id="684" w:author="Chelsey Nieman" w:date="2020-12-23T14:39:00Z">
              <w:rPr/>
            </w:rPrChange>
          </w:rPr>
          <w:t>e</w:t>
        </w:r>
      </w:ins>
      <w:commentRangeEnd w:id="681"/>
      <w:ins w:id="685" w:author="Stuart Jones" w:date="2020-12-22T13:55:00Z">
        <w:r w:rsidR="008A1964" w:rsidRPr="00A47DA2">
          <w:rPr>
            <w:rStyle w:val="CommentReference"/>
            <w:rFonts w:ascii="Times New Roman" w:hAnsi="Times New Roman" w:cs="Times New Roman"/>
            <w:rPrChange w:id="686" w:author="Chelsey Nieman" w:date="2020-12-23T14:39:00Z">
              <w:rPr>
                <w:rStyle w:val="CommentReference"/>
              </w:rPr>
            </w:rPrChange>
          </w:rPr>
          <w:commentReference w:id="681"/>
        </w:r>
      </w:ins>
      <w:ins w:id="687" w:author="Stuart Jones" w:date="2020-12-22T13:47:00Z">
        <w:r w:rsidRPr="00A47DA2">
          <w:rPr>
            <w:rFonts w:ascii="Times New Roman" w:hAnsi="Times New Roman" w:cs="Times New Roman"/>
            <w:rPrChange w:id="688" w:author="Chelsey Nieman" w:date="2020-12-23T14:39:00Z">
              <w:rPr/>
            </w:rPrChange>
          </w:rPr>
          <w:t xml:space="preserve"> the implications and opportunities of </w:t>
        </w:r>
      </w:ins>
      <w:ins w:id="689" w:author="Stuart Jones" w:date="2020-12-22T13:48:00Z">
        <w:r w:rsidRPr="00A47DA2">
          <w:rPr>
            <w:rFonts w:ascii="Times New Roman" w:hAnsi="Times New Roman" w:cs="Times New Roman"/>
            <w:rPrChange w:id="690" w:author="Chelsey Nieman" w:date="2020-12-23T14:39:00Z">
              <w:rPr/>
            </w:rPrChange>
          </w:rPr>
          <w:t xml:space="preserve">a systems-based approach </w:t>
        </w:r>
      </w:ins>
      <w:ins w:id="691" w:author="Stuart Jones" w:date="2020-12-22T13:49:00Z">
        <w:r w:rsidRPr="00A47DA2">
          <w:rPr>
            <w:rFonts w:ascii="Times New Roman" w:hAnsi="Times New Roman" w:cs="Times New Roman"/>
            <w:rPrChange w:id="692" w:author="Chelsey Nieman" w:date="2020-12-23T14:39:00Z">
              <w:rPr/>
            </w:rPrChange>
          </w:rPr>
          <w:t>to managing regime shifts in recreational fisheries, we have adopted</w:t>
        </w:r>
      </w:ins>
      <w:ins w:id="693" w:author="Stuart Jones" w:date="2020-12-22T13:50:00Z">
        <w:r w:rsidRPr="00A47DA2">
          <w:rPr>
            <w:rFonts w:ascii="Times New Roman" w:hAnsi="Times New Roman" w:cs="Times New Roman"/>
            <w:rPrChange w:id="694" w:author="Chelsey Nieman" w:date="2020-12-23T14:39:00Z">
              <w:rPr/>
            </w:rPrChange>
          </w:rPr>
          <w:t xml:space="preserve"> a</w:t>
        </w:r>
      </w:ins>
      <w:ins w:id="695" w:author="Stuart Jones" w:date="2020-12-22T13:48:00Z">
        <w:r w:rsidRPr="00A47DA2">
          <w:rPr>
            <w:rFonts w:ascii="Times New Roman" w:hAnsi="Times New Roman" w:cs="Times New Roman"/>
            <w:rPrChange w:id="696" w:author="Chelsey Nieman" w:date="2020-12-23T14:39:00Z">
              <w:rPr/>
            </w:rPrChange>
          </w:rPr>
          <w:t xml:space="preserve"> model</w:t>
        </w:r>
      </w:ins>
      <w:ins w:id="697" w:author="Stuart Jones" w:date="2020-12-22T13:50:00Z">
        <w:r w:rsidRPr="00A47DA2">
          <w:rPr>
            <w:rFonts w:ascii="Times New Roman" w:hAnsi="Times New Roman" w:cs="Times New Roman"/>
            <w:rPrChange w:id="698" w:author="Chelsey Nieman" w:date="2020-12-23T14:39:00Z">
              <w:rPr/>
            </w:rPrChange>
          </w:rPr>
          <w:t>ing approach</w:t>
        </w:r>
      </w:ins>
      <w:ins w:id="699" w:author="Stuart Jones" w:date="2020-12-22T13:48:00Z">
        <w:r w:rsidRPr="00A47DA2">
          <w:rPr>
            <w:rFonts w:ascii="Times New Roman" w:hAnsi="Times New Roman" w:cs="Times New Roman"/>
            <w:rPrChange w:id="700" w:author="Chelsey Nieman" w:date="2020-12-23T14:39:00Z">
              <w:rPr/>
            </w:rPrChange>
          </w:rPr>
          <w:t xml:space="preserve">. </w:t>
        </w:r>
      </w:ins>
      <w:ins w:id="701" w:author="Stuart Jones" w:date="2020-12-22T13:50:00Z">
        <w:r w:rsidR="008A1964" w:rsidRPr="00A47DA2">
          <w:rPr>
            <w:rFonts w:ascii="Times New Roman" w:hAnsi="Times New Roman" w:cs="Times New Roman"/>
            <w:rPrChange w:id="702" w:author="Chelsey Nieman" w:date="2020-12-23T14:39:00Z">
              <w:rPr/>
            </w:rPrChange>
          </w:rPr>
          <w:t xml:space="preserve">Given the long time scales over which management decisions and fisheries dynamics play out, alternative </w:t>
        </w:r>
      </w:ins>
      <w:ins w:id="703" w:author="Stuart Jones" w:date="2020-12-22T13:51:00Z">
        <w:r w:rsidR="008A1964" w:rsidRPr="00A47DA2">
          <w:rPr>
            <w:rFonts w:ascii="Times New Roman" w:hAnsi="Times New Roman" w:cs="Times New Roman"/>
            <w:rPrChange w:id="704" w:author="Chelsey Nieman" w:date="2020-12-23T14:39:00Z">
              <w:rPr/>
            </w:rPrChange>
          </w:rPr>
          <w:t>avenues of inference, like long-term observations, comparative surveys, or experiments, are not feasi</w:t>
        </w:r>
      </w:ins>
      <w:ins w:id="705" w:author="Stuart Jones" w:date="2020-12-22T13:52:00Z">
        <w:r w:rsidR="008A1964" w:rsidRPr="00A47DA2">
          <w:rPr>
            <w:rFonts w:ascii="Times New Roman" w:hAnsi="Times New Roman" w:cs="Times New Roman"/>
            <w:rPrChange w:id="706" w:author="Chelsey Nieman" w:date="2020-12-23T14:39:00Z">
              <w:rPr/>
            </w:rPrChange>
          </w:rPr>
          <w:t>ble. Our modeling framework allows us to conduct a series of model experiments to explore the risks of not considering interactions amongst species, including harvest of multip</w:t>
        </w:r>
      </w:ins>
      <w:ins w:id="707" w:author="Stuart Jones" w:date="2020-12-22T13:53:00Z">
        <w:r w:rsidR="008A1964" w:rsidRPr="00A47DA2">
          <w:rPr>
            <w:rFonts w:ascii="Times New Roman" w:hAnsi="Times New Roman" w:cs="Times New Roman"/>
            <w:rPrChange w:id="708" w:author="Chelsey Nieman" w:date="2020-12-23T14:39:00Z">
              <w:rPr/>
            </w:rPrChange>
          </w:rPr>
          <w:t>l</w:t>
        </w:r>
      </w:ins>
      <w:ins w:id="709" w:author="Stuart Jones" w:date="2020-12-22T13:52:00Z">
        <w:r w:rsidR="008A1964" w:rsidRPr="00A47DA2">
          <w:rPr>
            <w:rFonts w:ascii="Times New Roman" w:hAnsi="Times New Roman" w:cs="Times New Roman"/>
            <w:rPrChange w:id="710" w:author="Chelsey Nieman" w:date="2020-12-23T14:39:00Z">
              <w:rPr/>
            </w:rPrChange>
          </w:rPr>
          <w:t xml:space="preserve">e species, and potential opportunities afforded by an ecosystem-based management approach. </w:t>
        </w:r>
      </w:ins>
      <w:del w:id="711" w:author="Stuart Jones" w:date="2020-12-22T13:52:00Z">
        <w:r w:rsidR="00E62F5F" w:rsidRPr="00A47DA2" w:rsidDel="008A1964">
          <w:rPr>
            <w:rFonts w:ascii="Times New Roman" w:hAnsi="Times New Roman" w:cs="Times New Roman"/>
            <w:rPrChange w:id="712" w:author="Chelsey Nieman" w:date="2020-12-23T14:39:00Z">
              <w:rPr/>
            </w:rPrChange>
          </w:rPr>
          <w:delText>In order to understand how accounting for interspecific interactions can improve ou</w:delText>
        </w:r>
        <w:r w:rsidR="009852AA" w:rsidRPr="00A47DA2" w:rsidDel="008A1964">
          <w:rPr>
            <w:rFonts w:ascii="Times New Roman" w:hAnsi="Times New Roman" w:cs="Times New Roman"/>
            <w:rPrChange w:id="713" w:author="Chelsey Nieman" w:date="2020-12-23T14:39:00Z">
              <w:rPr/>
            </w:rPrChange>
          </w:rPr>
          <w:delText xml:space="preserve">r ability to predict and manage important ecosystem services we developed a simple fishery model where two species simultaneously compete with each other and are harvested by humans. </w:delText>
        </w:r>
      </w:del>
      <w:ins w:id="714" w:author="Stuart Jones" w:date="2020-12-22T13:53:00Z">
        <w:r w:rsidR="008A1964" w:rsidRPr="00A47DA2">
          <w:rPr>
            <w:rFonts w:ascii="Times New Roman" w:hAnsi="Times New Roman" w:cs="Times New Roman"/>
            <w:rPrChange w:id="715" w:author="Chelsey Nieman" w:date="2020-12-23T14:39:00Z">
              <w:rPr/>
            </w:rPrChange>
          </w:rPr>
          <w:t>For example, w</w:t>
        </w:r>
      </w:ins>
      <w:del w:id="716" w:author="Stuart Jones" w:date="2020-12-22T13:52:00Z">
        <w:r w:rsidR="009852AA" w:rsidRPr="00A47DA2" w:rsidDel="008A1964">
          <w:rPr>
            <w:rFonts w:ascii="Times New Roman" w:hAnsi="Times New Roman" w:cs="Times New Roman"/>
            <w:rPrChange w:id="717" w:author="Chelsey Nieman" w:date="2020-12-23T14:39:00Z">
              <w:rPr/>
            </w:rPrChange>
          </w:rPr>
          <w:delText>W</w:delText>
        </w:r>
      </w:del>
      <w:r w:rsidR="009852AA" w:rsidRPr="00A47DA2">
        <w:rPr>
          <w:rFonts w:ascii="Times New Roman" w:hAnsi="Times New Roman" w:cs="Times New Roman"/>
          <w:rPrChange w:id="718" w:author="Chelsey Nieman" w:date="2020-12-23T14:39:00Z">
            <w:rPr/>
          </w:rPrChange>
        </w:rPr>
        <w:t>e</w:t>
      </w:r>
      <w:del w:id="719" w:author="Stuart Jones" w:date="2020-12-22T13:53:00Z">
        <w:r w:rsidR="009852AA" w:rsidRPr="00A47DA2" w:rsidDel="008A1964">
          <w:rPr>
            <w:rFonts w:ascii="Times New Roman" w:hAnsi="Times New Roman" w:cs="Times New Roman"/>
            <w:rPrChange w:id="720" w:author="Chelsey Nieman" w:date="2020-12-23T14:39:00Z">
              <w:rPr/>
            </w:rPrChange>
          </w:rPr>
          <w:delText xml:space="preserve"> then</w:delText>
        </w:r>
      </w:del>
      <w:r w:rsidR="009852AA" w:rsidRPr="00A47DA2">
        <w:rPr>
          <w:rFonts w:ascii="Times New Roman" w:hAnsi="Times New Roman" w:cs="Times New Roman"/>
          <w:rPrChange w:id="721" w:author="Chelsey Nieman" w:date="2020-12-23T14:39:00Z">
            <w:rPr/>
          </w:rPrChange>
        </w:rPr>
        <w:t xml:space="preserve"> use</w:t>
      </w:r>
      <w:ins w:id="722" w:author="Stuart Jones" w:date="2020-12-22T13:53:00Z">
        <w:r w:rsidR="008A1964" w:rsidRPr="00A47DA2">
          <w:rPr>
            <w:rFonts w:ascii="Times New Roman" w:hAnsi="Times New Roman" w:cs="Times New Roman"/>
            <w:rPrChange w:id="723" w:author="Chelsey Nieman" w:date="2020-12-23T14:39:00Z">
              <w:rPr/>
            </w:rPrChange>
          </w:rPr>
          <w:t xml:space="preserve"> our</w:t>
        </w:r>
      </w:ins>
      <w:del w:id="724" w:author="Stuart Jones" w:date="2020-12-22T13:53:00Z">
        <w:r w:rsidR="009852AA" w:rsidRPr="00A47DA2" w:rsidDel="008A1964">
          <w:rPr>
            <w:rFonts w:ascii="Times New Roman" w:hAnsi="Times New Roman" w:cs="Times New Roman"/>
            <w:rPrChange w:id="725" w:author="Chelsey Nieman" w:date="2020-12-23T14:39:00Z">
              <w:rPr/>
            </w:rPrChange>
          </w:rPr>
          <w:delText xml:space="preserve"> this</w:delText>
        </w:r>
      </w:del>
      <w:r w:rsidR="009852AA" w:rsidRPr="00A47DA2">
        <w:rPr>
          <w:rFonts w:ascii="Times New Roman" w:hAnsi="Times New Roman" w:cs="Times New Roman"/>
          <w:rPrChange w:id="726" w:author="Chelsey Nieman" w:date="2020-12-23T14:39:00Z">
            <w:rPr/>
          </w:rPrChange>
        </w:rPr>
        <w:t xml:space="preserve"> model to explore management outcomes for scenarios where the hypothetical manager either ignores or accounts for the interspecific interactions. </w:t>
      </w:r>
      <w:del w:id="727" w:author="Stuart Jones" w:date="2020-12-22T13:53:00Z">
        <w:r w:rsidR="009852AA" w:rsidRPr="00A47DA2" w:rsidDel="008A1964">
          <w:rPr>
            <w:rFonts w:ascii="Times New Roman" w:hAnsi="Times New Roman" w:cs="Times New Roman"/>
            <w:rPrChange w:id="728" w:author="Chelsey Nieman" w:date="2020-12-23T14:39:00Z">
              <w:rPr/>
            </w:rPrChange>
          </w:rPr>
          <w:delText>A modeling approach, such as the one we’ve adopted here</w:delText>
        </w:r>
        <w:r w:rsidR="00243044" w:rsidRPr="00A47DA2" w:rsidDel="008A1964">
          <w:rPr>
            <w:rFonts w:ascii="Times New Roman" w:hAnsi="Times New Roman" w:cs="Times New Roman"/>
            <w:rPrChange w:id="729" w:author="Chelsey Nieman" w:date="2020-12-23T14:39:00Z">
              <w:rPr/>
            </w:rPrChange>
          </w:rPr>
          <w:delText>, is better suited to explore these dynamics because of the longer time scales at which</w:delText>
        </w:r>
        <w:r w:rsidR="00EC5306" w:rsidRPr="00A47DA2" w:rsidDel="008A1964">
          <w:rPr>
            <w:rFonts w:ascii="Times New Roman" w:hAnsi="Times New Roman" w:cs="Times New Roman"/>
            <w:rPrChange w:id="730" w:author="Chelsey Nieman" w:date="2020-12-23T14:39:00Z">
              <w:rPr/>
            </w:rPrChange>
          </w:rPr>
          <w:delText xml:space="preserve"> fisheries</w:delText>
        </w:r>
        <w:r w:rsidR="00243044" w:rsidRPr="00A47DA2" w:rsidDel="008A1964">
          <w:rPr>
            <w:rFonts w:ascii="Times New Roman" w:hAnsi="Times New Roman" w:cs="Times New Roman"/>
            <w:rPrChange w:id="731" w:author="Chelsey Nieman" w:date="2020-12-23T14:39:00Z">
              <w:rPr/>
            </w:rPrChange>
          </w:rPr>
          <w:delText xml:space="preserve"> oper</w:delText>
        </w:r>
        <w:r w:rsidR="001E3F0C" w:rsidRPr="00A47DA2" w:rsidDel="008A1964">
          <w:rPr>
            <w:rFonts w:ascii="Times New Roman" w:hAnsi="Times New Roman" w:cs="Times New Roman"/>
            <w:rPrChange w:id="732" w:author="Chelsey Nieman" w:date="2020-12-23T14:39:00Z">
              <w:rPr/>
            </w:rPrChange>
          </w:rPr>
          <w:delText xml:space="preserve">ate. </w:delText>
        </w:r>
      </w:del>
      <w:del w:id="733" w:author="Stuart Jones" w:date="2020-12-22T13:44:00Z">
        <w:r w:rsidR="001E3F0C" w:rsidRPr="00A47DA2" w:rsidDel="00E7670E">
          <w:rPr>
            <w:rFonts w:ascii="Times New Roman" w:hAnsi="Times New Roman" w:cs="Times New Roman"/>
            <w:rPrChange w:id="734" w:author="Chelsey Nieman" w:date="2020-12-23T14:39:00Z">
              <w:rPr/>
            </w:rPrChange>
          </w:rPr>
          <w:delText>Stocking and harvest regulations are, at their fastest, adjusted on an annual basis. Furthermore, the effects of any management action on a fish population take several years to become apparent for even relatively short l</w:delText>
        </w:r>
        <w:r w:rsidR="00781FE5" w:rsidRPr="00A47DA2" w:rsidDel="00E7670E">
          <w:rPr>
            <w:rFonts w:ascii="Times New Roman" w:hAnsi="Times New Roman" w:cs="Times New Roman"/>
            <w:rPrChange w:id="735" w:author="Chelsey Nieman" w:date="2020-12-23T14:39:00Z">
              <w:rPr/>
            </w:rPrChange>
          </w:rPr>
          <w:delText>ived species</w:delText>
        </w:r>
        <w:r w:rsidR="001E3F0C" w:rsidRPr="00A47DA2" w:rsidDel="00E7670E">
          <w:rPr>
            <w:rFonts w:ascii="Times New Roman" w:hAnsi="Times New Roman" w:cs="Times New Roman"/>
            <w:rPrChange w:id="736" w:author="Chelsey Nieman" w:date="2020-12-23T14:39:00Z">
              <w:rPr/>
            </w:rPrChange>
          </w:rPr>
          <w:delText>.</w:delText>
        </w:r>
      </w:del>
      <w:del w:id="737" w:author="Stuart Jones" w:date="2020-12-22T13:41:00Z">
        <w:r w:rsidR="001E3F0C" w:rsidRPr="00A47DA2" w:rsidDel="00E7670E">
          <w:rPr>
            <w:rFonts w:ascii="Times New Roman" w:hAnsi="Times New Roman" w:cs="Times New Roman"/>
            <w:rPrChange w:id="738" w:author="Chelsey Nieman" w:date="2020-12-23T14:39:00Z">
              <w:rPr/>
            </w:rPrChange>
          </w:rPr>
          <w:delText xml:space="preserve"> </w:delText>
        </w:r>
        <w:r w:rsidR="00781FE5" w:rsidRPr="00A47DA2" w:rsidDel="00E7670E">
          <w:rPr>
            <w:rFonts w:ascii="Times New Roman" w:hAnsi="Times New Roman" w:cs="Times New Roman"/>
            <w:rPrChange w:id="739" w:author="Chelsey Nieman" w:date="2020-12-23T14:39:00Z">
              <w:rPr/>
            </w:rPrChange>
          </w:rPr>
          <w:delText>The species in our model are paramete</w:delText>
        </w:r>
        <w:r w:rsidR="002651AD" w:rsidRPr="00A47DA2" w:rsidDel="00E7670E">
          <w:rPr>
            <w:rFonts w:ascii="Times New Roman" w:hAnsi="Times New Roman" w:cs="Times New Roman"/>
            <w:rPrChange w:id="740" w:author="Chelsey Nieman" w:date="2020-12-23T14:39:00Z">
              <w:rPr/>
            </w:rPrChange>
          </w:rPr>
          <w:delText xml:space="preserve">rized such that their juveniles overlap completely in their use of the refuge while the adults do not. One species’ adults </w:delText>
        </w:r>
        <w:r w:rsidR="00EC5306" w:rsidRPr="00A47DA2" w:rsidDel="00E7670E">
          <w:rPr>
            <w:rFonts w:ascii="Times New Roman" w:hAnsi="Times New Roman" w:cs="Times New Roman"/>
            <w:rPrChange w:id="741" w:author="Chelsey Nieman" w:date="2020-12-23T14:39:00Z">
              <w:rPr/>
            </w:rPrChange>
          </w:rPr>
          <w:delText>use</w:delText>
        </w:r>
        <w:r w:rsidR="002651AD" w:rsidRPr="00A47DA2" w:rsidDel="00E7670E">
          <w:rPr>
            <w:rFonts w:ascii="Times New Roman" w:hAnsi="Times New Roman" w:cs="Times New Roman"/>
            <w:rPrChange w:id="742" w:author="Chelsey Nieman" w:date="2020-12-23T14:39:00Z">
              <w:rPr/>
            </w:rPrChange>
          </w:rPr>
          <w:delText xml:space="preserve"> the refuge and associated foraging arena more than the other</w:delText>
        </w:r>
      </w:del>
      <w:del w:id="743" w:author="Stuart Jones" w:date="2020-12-22T13:42:00Z">
        <w:r w:rsidR="002651AD" w:rsidRPr="00A47DA2" w:rsidDel="00E7670E">
          <w:rPr>
            <w:rFonts w:ascii="Times New Roman" w:hAnsi="Times New Roman" w:cs="Times New Roman"/>
            <w:rPrChange w:id="744" w:author="Chelsey Nieman" w:date="2020-12-23T14:39:00Z">
              <w:rPr/>
            </w:rPrChange>
          </w:rPr>
          <w:delText>.</w:delText>
        </w:r>
      </w:del>
      <w:del w:id="745" w:author="Stuart Jones" w:date="2020-12-22T13:44:00Z">
        <w:r w:rsidR="002651AD" w:rsidRPr="00A47DA2" w:rsidDel="00E7670E">
          <w:rPr>
            <w:rFonts w:ascii="Times New Roman" w:hAnsi="Times New Roman" w:cs="Times New Roman"/>
            <w:rPrChange w:id="746" w:author="Chelsey Nieman" w:date="2020-12-23T14:39:00Z">
              <w:rPr/>
            </w:rPrChange>
          </w:rPr>
          <w:delText xml:space="preserve"> </w:delText>
        </w:r>
      </w:del>
      <w:commentRangeStart w:id="747"/>
      <w:commentRangeStart w:id="748"/>
      <w:del w:id="749" w:author="Stuart Jones" w:date="2020-12-22T13:53:00Z">
        <w:r w:rsidR="002651AD" w:rsidRPr="00A47DA2" w:rsidDel="008A1964">
          <w:rPr>
            <w:rFonts w:ascii="Times New Roman" w:hAnsi="Times New Roman" w:cs="Times New Roman"/>
            <w:rPrChange w:id="750" w:author="Chelsey Nieman" w:date="2020-12-23T14:39:00Z">
              <w:rPr/>
            </w:rPrChange>
          </w:rPr>
          <w:delText>This</w:delText>
        </w:r>
      </w:del>
      <w:ins w:id="751" w:author="Stuart Jones" w:date="2020-12-22T13:53:00Z">
        <w:r w:rsidR="008A1964" w:rsidRPr="00A47DA2">
          <w:rPr>
            <w:rFonts w:ascii="Times New Roman" w:hAnsi="Times New Roman" w:cs="Times New Roman"/>
            <w:rPrChange w:id="752" w:author="Chelsey Nieman" w:date="2020-12-23T14:39:00Z">
              <w:rPr/>
            </w:rPrChange>
          </w:rPr>
          <w:t xml:space="preserve">Our </w:t>
        </w:r>
      </w:ins>
      <w:ins w:id="753" w:author="Chelsey Nieman" w:date="2020-12-28T09:15:00Z">
        <w:r w:rsidR="00827C28">
          <w:rPr>
            <w:rFonts w:ascii="Times New Roman" w:hAnsi="Times New Roman" w:cs="Times New Roman"/>
          </w:rPr>
          <w:t xml:space="preserve">theoretical </w:t>
        </w:r>
      </w:ins>
      <w:ins w:id="754" w:author="Stuart Jones" w:date="2020-12-22T13:53:00Z">
        <w:r w:rsidR="008A1964" w:rsidRPr="00A47DA2">
          <w:rPr>
            <w:rFonts w:ascii="Times New Roman" w:hAnsi="Times New Roman" w:cs="Times New Roman"/>
            <w:rPrChange w:id="755" w:author="Chelsey Nieman" w:date="2020-12-23T14:39:00Z">
              <w:rPr/>
            </w:rPrChange>
          </w:rPr>
          <w:t>model was developed</w:t>
        </w:r>
      </w:ins>
      <w:r w:rsidR="002651AD" w:rsidRPr="00A47DA2">
        <w:rPr>
          <w:rFonts w:ascii="Times New Roman" w:hAnsi="Times New Roman" w:cs="Times New Roman"/>
          <w:rPrChange w:id="756" w:author="Chelsey Nieman" w:date="2020-12-23T14:39:00Z">
            <w:rPr/>
          </w:rPrChange>
        </w:rPr>
        <w:t xml:space="preserve"> </w:t>
      </w:r>
      <w:del w:id="757" w:author="Stuart Jones" w:date="2020-12-22T13:54:00Z">
        <w:r w:rsidR="002651AD" w:rsidRPr="00A47DA2" w:rsidDel="008A1964">
          <w:rPr>
            <w:rFonts w:ascii="Times New Roman" w:hAnsi="Times New Roman" w:cs="Times New Roman"/>
            <w:rPrChange w:id="758" w:author="Chelsey Nieman" w:date="2020-12-23T14:39:00Z">
              <w:rPr/>
            </w:rPrChange>
          </w:rPr>
          <w:delText>is designed to mimic</w:delText>
        </w:r>
      </w:del>
      <w:ins w:id="759" w:author="Stuart Jones" w:date="2020-12-22T13:54:00Z">
        <w:r w:rsidR="008A1964" w:rsidRPr="00A47DA2">
          <w:rPr>
            <w:rFonts w:ascii="Times New Roman" w:hAnsi="Times New Roman" w:cs="Times New Roman"/>
            <w:rPrChange w:id="760" w:author="Chelsey Nieman" w:date="2020-12-23T14:39:00Z">
              <w:rPr/>
            </w:rPrChange>
          </w:rPr>
          <w:t>with interactions between</w:t>
        </w:r>
      </w:ins>
      <w:r w:rsidR="002651AD" w:rsidRPr="00A47DA2">
        <w:rPr>
          <w:rFonts w:ascii="Times New Roman" w:hAnsi="Times New Roman" w:cs="Times New Roman"/>
          <w:rPrChange w:id="761" w:author="Chelsey Nieman" w:date="2020-12-23T14:39:00Z">
            <w:rPr/>
          </w:rPrChange>
        </w:rPr>
        <w:t xml:space="preserve"> </w:t>
      </w:r>
      <w:del w:id="762" w:author="Stuart Jones" w:date="2020-12-22T13:54:00Z">
        <w:r w:rsidR="002651AD" w:rsidRPr="00A47DA2" w:rsidDel="008A1964">
          <w:rPr>
            <w:rFonts w:ascii="Times New Roman" w:hAnsi="Times New Roman" w:cs="Times New Roman"/>
            <w:rPrChange w:id="763" w:author="Chelsey Nieman" w:date="2020-12-23T14:39:00Z">
              <w:rPr/>
            </w:rPrChange>
          </w:rPr>
          <w:delText xml:space="preserve">the </w:delText>
        </w:r>
      </w:del>
      <w:commentRangeStart w:id="764"/>
      <w:commentRangeStart w:id="765"/>
      <w:commentRangeStart w:id="766"/>
      <w:r w:rsidR="002651AD" w:rsidRPr="00A47DA2">
        <w:rPr>
          <w:rFonts w:ascii="Times New Roman" w:hAnsi="Times New Roman" w:cs="Times New Roman"/>
          <w:rPrChange w:id="767" w:author="Chelsey Nieman" w:date="2020-12-23T14:39:00Z">
            <w:rPr/>
          </w:rPrChange>
        </w:rPr>
        <w:t>walleye (</w:t>
      </w:r>
      <w:r w:rsidR="002651AD" w:rsidRPr="00A47DA2">
        <w:rPr>
          <w:rFonts w:ascii="Times New Roman" w:hAnsi="Times New Roman" w:cs="Times New Roman"/>
          <w:i/>
          <w:rPrChange w:id="768" w:author="Chelsey Nieman" w:date="2020-12-23T14:39:00Z">
            <w:rPr>
              <w:i/>
            </w:rPr>
          </w:rPrChange>
        </w:rPr>
        <w:t>Sander vitreus</w:t>
      </w:r>
      <w:r w:rsidR="002651AD" w:rsidRPr="00A47DA2">
        <w:rPr>
          <w:rFonts w:ascii="Times New Roman" w:hAnsi="Times New Roman" w:cs="Times New Roman"/>
          <w:rPrChange w:id="769" w:author="Chelsey Nieman" w:date="2020-12-23T14:39:00Z">
            <w:rPr/>
          </w:rPrChange>
        </w:rPr>
        <w:t xml:space="preserve">) </w:t>
      </w:r>
      <w:r w:rsidR="00B437B0" w:rsidRPr="00A47DA2">
        <w:rPr>
          <w:rFonts w:ascii="Times New Roman" w:hAnsi="Times New Roman" w:cs="Times New Roman"/>
          <w:rPrChange w:id="770" w:author="Chelsey Nieman" w:date="2020-12-23T14:39:00Z">
            <w:rPr/>
          </w:rPrChange>
        </w:rPr>
        <w:t>and largemouth bass (</w:t>
      </w:r>
      <w:r w:rsidR="00B437B0" w:rsidRPr="00A47DA2">
        <w:rPr>
          <w:rFonts w:ascii="Times New Roman" w:hAnsi="Times New Roman" w:cs="Times New Roman"/>
          <w:i/>
          <w:rPrChange w:id="771" w:author="Chelsey Nieman" w:date="2020-12-23T14:39:00Z">
            <w:rPr>
              <w:i/>
            </w:rPr>
          </w:rPrChange>
        </w:rPr>
        <w:t>Micropterus salmoides</w:t>
      </w:r>
      <w:r w:rsidR="00B437B0" w:rsidRPr="00A47DA2">
        <w:rPr>
          <w:rFonts w:ascii="Times New Roman" w:hAnsi="Times New Roman" w:cs="Times New Roman"/>
          <w:rPrChange w:id="772" w:author="Chelsey Nieman" w:date="2020-12-23T14:39:00Z">
            <w:rPr/>
          </w:rPrChange>
        </w:rPr>
        <w:t xml:space="preserve">) </w:t>
      </w:r>
      <w:commentRangeEnd w:id="764"/>
      <w:r w:rsidR="00827C28">
        <w:rPr>
          <w:rStyle w:val="CommentReference"/>
        </w:rPr>
        <w:commentReference w:id="764"/>
      </w:r>
      <w:commentRangeEnd w:id="765"/>
      <w:r w:rsidR="0068650D">
        <w:rPr>
          <w:rStyle w:val="CommentReference"/>
        </w:rPr>
        <w:commentReference w:id="765"/>
      </w:r>
      <w:commentRangeEnd w:id="766"/>
      <w:r w:rsidR="00325638">
        <w:rPr>
          <w:rStyle w:val="CommentReference"/>
        </w:rPr>
        <w:commentReference w:id="766"/>
      </w:r>
      <w:del w:id="773" w:author="Stuart Jones" w:date="2020-12-22T13:54:00Z">
        <w:r w:rsidR="00B437B0" w:rsidRPr="00A47DA2" w:rsidDel="008A1964">
          <w:rPr>
            <w:rFonts w:ascii="Times New Roman" w:hAnsi="Times New Roman" w:cs="Times New Roman"/>
            <w:rPrChange w:id="774" w:author="Chelsey Nieman" w:date="2020-12-23T14:39:00Z">
              <w:rPr/>
            </w:rPrChange>
          </w:rPr>
          <w:delText>relationship in north temperate lakes where walleye have historically outcompeted largemouth bass</w:delText>
        </w:r>
      </w:del>
      <w:ins w:id="775" w:author="Stuart Jones" w:date="2020-12-22T13:54:00Z">
        <w:r w:rsidR="008A1964" w:rsidRPr="00A47DA2">
          <w:rPr>
            <w:rFonts w:ascii="Times New Roman" w:hAnsi="Times New Roman" w:cs="Times New Roman"/>
            <w:rPrChange w:id="776" w:author="Chelsey Nieman" w:date="2020-12-23T14:39:00Z">
              <w:rPr/>
            </w:rPrChange>
          </w:rPr>
          <w:t>in mind, but we’ve adopted a general model parameterization that should apply to many interacting, harve</w:t>
        </w:r>
      </w:ins>
      <w:ins w:id="777" w:author="Stuart Jones" w:date="2020-12-22T13:55:00Z">
        <w:r w:rsidR="008A1964" w:rsidRPr="00A47DA2">
          <w:rPr>
            <w:rFonts w:ascii="Times New Roman" w:hAnsi="Times New Roman" w:cs="Times New Roman"/>
            <w:rPrChange w:id="778" w:author="Chelsey Nieman" w:date="2020-12-23T14:39:00Z">
              <w:rPr/>
            </w:rPrChange>
          </w:rPr>
          <w:t>sted species</w:t>
        </w:r>
      </w:ins>
      <w:r w:rsidR="00B437B0" w:rsidRPr="00A47DA2">
        <w:rPr>
          <w:rFonts w:ascii="Times New Roman" w:hAnsi="Times New Roman" w:cs="Times New Roman"/>
          <w:rPrChange w:id="779" w:author="Chelsey Nieman" w:date="2020-12-23T14:39:00Z">
            <w:rPr/>
          </w:rPrChange>
        </w:rPr>
        <w:t>.</w:t>
      </w:r>
      <w:commentRangeEnd w:id="747"/>
      <w:r w:rsidR="00B437B0" w:rsidRPr="00A47DA2">
        <w:rPr>
          <w:rStyle w:val="CommentReference"/>
          <w:rFonts w:ascii="Times New Roman" w:hAnsi="Times New Roman" w:cs="Times New Roman"/>
          <w:rPrChange w:id="780" w:author="Chelsey Nieman" w:date="2020-12-23T14:39:00Z">
            <w:rPr>
              <w:rStyle w:val="CommentReference"/>
            </w:rPr>
          </w:rPrChange>
        </w:rPr>
        <w:commentReference w:id="747"/>
      </w:r>
      <w:commentRangeEnd w:id="748"/>
      <w:r w:rsidRPr="00A47DA2">
        <w:rPr>
          <w:rStyle w:val="CommentReference"/>
          <w:rFonts w:ascii="Times New Roman" w:hAnsi="Times New Roman" w:cs="Times New Roman"/>
          <w:rPrChange w:id="781" w:author="Chelsey Nieman" w:date="2020-12-23T14:39:00Z">
            <w:rPr>
              <w:rStyle w:val="CommentReference"/>
            </w:rPr>
          </w:rPrChange>
        </w:rPr>
        <w:commentReference w:id="748"/>
      </w:r>
    </w:p>
    <w:p w14:paraId="140B21DA" w14:textId="10E5CC9D" w:rsidR="00DB5BA4" w:rsidRPr="00126309" w:rsidRDefault="00E05CA0" w:rsidP="003A2A6C">
      <w:pPr>
        <w:pStyle w:val="Heading2"/>
        <w:keepNext w:val="0"/>
        <w:keepLines w:val="0"/>
        <w:widowControl w:val="0"/>
        <w:suppressLineNumbers/>
        <w:rPr>
          <w:rFonts w:ascii="Times New Roman" w:hAnsi="Times New Roman" w:cs="Times New Roman"/>
          <w:i/>
          <w:iCs/>
          <w:color w:val="auto"/>
          <w:sz w:val="24"/>
          <w:szCs w:val="24"/>
          <w:rPrChange w:id="782" w:author="Chelsey Nieman" w:date="2020-12-30T11:52:00Z">
            <w:rPr>
              <w:rFonts w:ascii="Times New Roman" w:hAnsi="Times New Roman" w:cs="Times New Roman"/>
              <w:color w:val="auto"/>
              <w:sz w:val="24"/>
              <w:szCs w:val="24"/>
            </w:rPr>
          </w:rPrChange>
        </w:rPr>
      </w:pPr>
      <w:r w:rsidRPr="00126309">
        <w:rPr>
          <w:rFonts w:ascii="Times New Roman" w:hAnsi="Times New Roman" w:cs="Times New Roman"/>
          <w:i/>
          <w:iCs/>
          <w:color w:val="auto"/>
          <w:sz w:val="24"/>
          <w:szCs w:val="24"/>
          <w:rPrChange w:id="783" w:author="Chelsey Nieman" w:date="2020-12-30T11:52:00Z">
            <w:rPr>
              <w:rFonts w:ascii="Times New Roman" w:hAnsi="Times New Roman" w:cs="Times New Roman"/>
              <w:color w:val="auto"/>
              <w:sz w:val="24"/>
              <w:szCs w:val="24"/>
            </w:rPr>
          </w:rPrChange>
        </w:rPr>
        <w:t>Model</w:t>
      </w:r>
      <w:bookmarkEnd w:id="672"/>
    </w:p>
    <w:p w14:paraId="0A1E5D53" w14:textId="2F6C0928" w:rsidR="00DB5BA4" w:rsidRPr="00B233A4" w:rsidRDefault="008A1964" w:rsidP="003A2A6C">
      <w:pPr>
        <w:pStyle w:val="FirstParagraph"/>
        <w:widowControl w:val="0"/>
        <w:suppressLineNumbers/>
        <w:ind w:firstLine="720"/>
        <w:rPr>
          <w:rFonts w:ascii="Times New Roman" w:hAnsi="Times New Roman" w:cs="Times New Roman"/>
        </w:rPr>
      </w:pPr>
      <w:ins w:id="784" w:author="Stuart Jones" w:date="2020-12-22T13:56:00Z">
        <w:r>
          <w:rPr>
            <w:rFonts w:ascii="Times New Roman" w:hAnsi="Times New Roman" w:cs="Times New Roman"/>
          </w:rPr>
          <w:t>For our model experiments, w</w:t>
        </w:r>
      </w:ins>
      <w:del w:id="785" w:author="Stuart Jones" w:date="2020-12-22T13:55:00Z">
        <w:r w:rsidR="00E05CA0" w:rsidRPr="00B233A4" w:rsidDel="008A1964">
          <w:rPr>
            <w:rFonts w:ascii="Times New Roman" w:hAnsi="Times New Roman" w:cs="Times New Roman"/>
          </w:rPr>
          <w:delText>W</w:delText>
        </w:r>
      </w:del>
      <w:r w:rsidR="00E05CA0" w:rsidRPr="00B233A4">
        <w:rPr>
          <w:rFonts w:ascii="Times New Roman" w:hAnsi="Times New Roman" w:cs="Times New Roman"/>
        </w:rPr>
        <w:t xml:space="preserve">e </w:t>
      </w:r>
      <w:del w:id="786" w:author="Stuart Jones" w:date="2020-12-22T13:56:00Z">
        <w:r w:rsidR="00EC324C" w:rsidDel="008A1964">
          <w:rPr>
            <w:rFonts w:ascii="Times New Roman" w:hAnsi="Times New Roman" w:cs="Times New Roman"/>
          </w:rPr>
          <w:delText xml:space="preserve">used a </w:delText>
        </w:r>
        <w:r w:rsidR="00E05CA0" w:rsidRPr="00B233A4" w:rsidDel="008A1964">
          <w:rPr>
            <w:rFonts w:ascii="Times New Roman" w:hAnsi="Times New Roman" w:cs="Times New Roman"/>
          </w:rPr>
          <w:delText xml:space="preserve">modified </w:delText>
        </w:r>
        <w:r w:rsidR="00B20BA4" w:rsidDel="008A1964">
          <w:rPr>
            <w:rFonts w:ascii="Times New Roman" w:hAnsi="Times New Roman" w:cs="Times New Roman"/>
          </w:rPr>
          <w:delText>version of</w:delText>
        </w:r>
      </w:del>
      <w:ins w:id="787" w:author="Stuart Jones" w:date="2020-12-22T13:56:00Z">
        <w:r>
          <w:rPr>
            <w:rFonts w:ascii="Times New Roman" w:hAnsi="Times New Roman" w:cs="Times New Roman"/>
          </w:rPr>
          <w:t>adapted</w:t>
        </w:r>
      </w:ins>
      <w:r w:rsidR="00B20BA4">
        <w:rPr>
          <w:rFonts w:ascii="Times New Roman" w:hAnsi="Times New Roman" w:cs="Times New Roman"/>
        </w:rPr>
        <w:t xml:space="preserve"> a </w:t>
      </w:r>
      <w:r w:rsidR="00E05CA0" w:rsidRPr="00B233A4">
        <w:rPr>
          <w:rFonts w:ascii="Times New Roman" w:hAnsi="Times New Roman" w:cs="Times New Roman"/>
        </w:rPr>
        <w:t>stage</w:t>
      </w:r>
      <w:r w:rsidR="00635D1F">
        <w:rPr>
          <w:rFonts w:ascii="Times New Roman" w:hAnsi="Times New Roman" w:cs="Times New Roman"/>
        </w:rPr>
        <w:t>-</w:t>
      </w:r>
      <w:r w:rsidR="00E05CA0" w:rsidRPr="00B233A4">
        <w:rPr>
          <w:rFonts w:ascii="Times New Roman" w:hAnsi="Times New Roman" w:cs="Times New Roman"/>
        </w:rPr>
        <w:t>structured food web model</w:t>
      </w:r>
      <w:r w:rsidR="00EC324C">
        <w:rPr>
          <w:rFonts w:ascii="Times New Roman" w:hAnsi="Times New Roman" w:cs="Times New Roman"/>
        </w:rPr>
        <w:t xml:space="preserve"> </w:t>
      </w:r>
      <w:del w:id="788" w:author="Chelsey Nieman" w:date="2020-12-28T09:17:00Z">
        <w:r w:rsidR="00EC324C" w:rsidDel="00827C28">
          <w:rPr>
            <w:rFonts w:ascii="Times New Roman" w:hAnsi="Times New Roman" w:cs="Times New Roman"/>
          </w:rPr>
          <w:delText xml:space="preserve">that has </w:delText>
        </w:r>
      </w:del>
      <w:r w:rsidR="00733BCC">
        <w:rPr>
          <w:rFonts w:ascii="Times New Roman" w:hAnsi="Times New Roman" w:cs="Times New Roman"/>
        </w:rPr>
        <w:t xml:space="preserve">previously </w:t>
      </w:r>
      <w:r w:rsidR="00EC324C">
        <w:rPr>
          <w:rFonts w:ascii="Times New Roman" w:hAnsi="Times New Roman" w:cs="Times New Roman"/>
        </w:rPr>
        <w:t>been used to explore alternative stable states in lake ecosystems</w:t>
      </w:r>
      <w:r w:rsidR="00E05CA0" w:rsidRPr="00B233A4">
        <w:rPr>
          <w:rFonts w:ascii="Times New Roman" w:hAnsi="Times New Roman" w:cs="Times New Roman"/>
        </w:rPr>
        <w:t xml:space="preserve"> (Carpenter and Brock 2005, </w:t>
      </w:r>
      <w:commentRangeStart w:id="789"/>
      <w:commentRangeStart w:id="790"/>
      <w:ins w:id="791" w:author="Chelsey Nieman" w:date="2020-12-28T09:17:00Z">
        <w:r w:rsidR="00827C28">
          <w:rPr>
            <w:rFonts w:ascii="Times New Roman" w:hAnsi="Times New Roman" w:cs="Times New Roman"/>
          </w:rPr>
          <w:t xml:space="preserve">Roth et al. 2007; </w:t>
        </w:r>
        <w:commentRangeEnd w:id="789"/>
        <w:r w:rsidR="00827C28">
          <w:rPr>
            <w:rStyle w:val="CommentReference"/>
          </w:rPr>
          <w:commentReference w:id="789"/>
        </w:r>
      </w:ins>
      <w:commentRangeEnd w:id="790"/>
      <w:r w:rsidR="0068650D">
        <w:rPr>
          <w:rStyle w:val="CommentReference"/>
        </w:rPr>
        <w:commentReference w:id="790"/>
      </w:r>
      <w:r w:rsidR="00E05CA0" w:rsidRPr="00B233A4">
        <w:rPr>
          <w:rFonts w:ascii="Times New Roman" w:hAnsi="Times New Roman" w:cs="Times New Roman"/>
        </w:rPr>
        <w:t xml:space="preserve">Carpenter et al. 2008, Biggs et al. 2009). The original model </w:t>
      </w:r>
      <w:ins w:id="792" w:author="Stuart Jones" w:date="2020-12-22T13:56:00Z">
        <w:r>
          <w:rPr>
            <w:rFonts w:ascii="Times New Roman" w:hAnsi="Times New Roman" w:cs="Times New Roman"/>
          </w:rPr>
          <w:t xml:space="preserve">used the classic trophic triangle </w:t>
        </w:r>
      </w:ins>
      <w:del w:id="793" w:author="Stuart Jones" w:date="2020-12-22T13:56:00Z">
        <w:r w:rsidR="00E05CA0" w:rsidRPr="00B233A4" w:rsidDel="008A1964">
          <w:rPr>
            <w:rFonts w:ascii="Times New Roman" w:hAnsi="Times New Roman" w:cs="Times New Roman"/>
          </w:rPr>
          <w:delText xml:space="preserve">contained </w:delText>
        </w:r>
      </w:del>
      <w:ins w:id="794" w:author="Stuart Jones" w:date="2020-12-22T13:56:00Z">
        <w:r>
          <w:rPr>
            <w:rFonts w:ascii="Times New Roman" w:hAnsi="Times New Roman" w:cs="Times New Roman"/>
          </w:rPr>
          <w:t xml:space="preserve">structure that </w:t>
        </w:r>
        <w:del w:id="795" w:author="Colin Dassow" w:date="2020-12-26T11:16:00Z">
          <w:r w:rsidDel="000F085E">
            <w:rPr>
              <w:rFonts w:ascii="Times New Roman" w:hAnsi="Times New Roman" w:cs="Times New Roman"/>
            </w:rPr>
            <w:delText>includued</w:delText>
          </w:r>
        </w:del>
      </w:ins>
      <w:ins w:id="796" w:author="Colin Dassow" w:date="2020-12-26T11:16:00Z">
        <w:r w:rsidR="000F085E">
          <w:rPr>
            <w:rFonts w:ascii="Times New Roman" w:hAnsi="Times New Roman" w:cs="Times New Roman"/>
          </w:rPr>
          <w:t>included</w:t>
        </w:r>
      </w:ins>
      <w:ins w:id="797" w:author="Stuart Jones" w:date="2020-12-22T13:56:00Z">
        <w:r w:rsidRPr="00B233A4">
          <w:rPr>
            <w:rFonts w:ascii="Times New Roman" w:hAnsi="Times New Roman" w:cs="Times New Roman"/>
          </w:rPr>
          <w:t xml:space="preserve"> </w:t>
        </w:r>
      </w:ins>
      <w:r w:rsidR="00B415E8">
        <w:rPr>
          <w:rFonts w:ascii="Times New Roman" w:hAnsi="Times New Roman" w:cs="Times New Roman"/>
        </w:rPr>
        <w:t>interactions</w:t>
      </w:r>
      <w:r w:rsidR="00E05CA0" w:rsidRPr="00B233A4">
        <w:rPr>
          <w:rFonts w:ascii="Times New Roman" w:hAnsi="Times New Roman" w:cs="Times New Roman"/>
        </w:rPr>
        <w:t xml:space="preserve"> between a harvest</w:t>
      </w:r>
      <w:ins w:id="798" w:author="Chelsey Nieman" w:date="2020-12-28T09:18:00Z">
        <w:r w:rsidR="00827C28">
          <w:rPr>
            <w:rFonts w:ascii="Times New Roman" w:hAnsi="Times New Roman" w:cs="Times New Roman"/>
          </w:rPr>
          <w:t>-oriented</w:t>
        </w:r>
      </w:ins>
      <w:del w:id="799" w:author="Chelsey Nieman" w:date="2020-12-28T09:18:00Z">
        <w:r w:rsidR="00E05CA0" w:rsidRPr="00B233A4" w:rsidDel="00827C28">
          <w:rPr>
            <w:rFonts w:ascii="Times New Roman" w:hAnsi="Times New Roman" w:cs="Times New Roman"/>
          </w:rPr>
          <w:delText>ed</w:delText>
        </w:r>
      </w:del>
      <w:r w:rsidR="00E05CA0" w:rsidRPr="00B233A4">
        <w:rPr>
          <w:rFonts w:ascii="Times New Roman" w:hAnsi="Times New Roman" w:cs="Times New Roman"/>
        </w:rPr>
        <w:t xml:space="preserve"> sport fish with juvenile and adult stages, and a single</w:t>
      </w:r>
      <w:r w:rsidR="00635D1F">
        <w:rPr>
          <w:rFonts w:ascii="Times New Roman" w:hAnsi="Times New Roman" w:cs="Times New Roman"/>
        </w:rPr>
        <w:t>-</w:t>
      </w:r>
      <w:r w:rsidR="00E05CA0" w:rsidRPr="00B233A4">
        <w:rPr>
          <w:rFonts w:ascii="Times New Roman" w:hAnsi="Times New Roman" w:cs="Times New Roman"/>
        </w:rPr>
        <w:t>stage planktivor</w:t>
      </w:r>
      <w:r w:rsidR="00635D1F">
        <w:rPr>
          <w:rFonts w:ascii="Times New Roman" w:hAnsi="Times New Roman" w:cs="Times New Roman"/>
        </w:rPr>
        <w:t>ous</w:t>
      </w:r>
      <w:r w:rsidR="00E05CA0" w:rsidRPr="00B233A4">
        <w:rPr>
          <w:rFonts w:ascii="Times New Roman" w:hAnsi="Times New Roman" w:cs="Times New Roman"/>
        </w:rPr>
        <w:t xml:space="preserve"> fish </w:t>
      </w:r>
      <w:r w:rsidR="00635D1F">
        <w:rPr>
          <w:rFonts w:ascii="Times New Roman" w:hAnsi="Times New Roman" w:cs="Times New Roman"/>
        </w:rPr>
        <w:t>not subjected to harvest</w:t>
      </w:r>
      <w:r w:rsidR="00E05CA0" w:rsidRPr="00B233A4">
        <w:rPr>
          <w:rFonts w:ascii="Times New Roman" w:hAnsi="Times New Roman" w:cs="Times New Roman"/>
        </w:rPr>
        <w:t>. We modif</w:t>
      </w:r>
      <w:r w:rsidR="00635D1F">
        <w:rPr>
          <w:rFonts w:ascii="Times New Roman" w:hAnsi="Times New Roman" w:cs="Times New Roman"/>
        </w:rPr>
        <w:t>ied</w:t>
      </w:r>
      <w:r w:rsidR="00E05CA0" w:rsidRPr="00B233A4">
        <w:rPr>
          <w:rFonts w:ascii="Times New Roman" w:hAnsi="Times New Roman" w:cs="Times New Roman"/>
        </w:rPr>
        <w:t xml:space="preserve"> </w:t>
      </w:r>
      <w:r w:rsidR="00635D1F">
        <w:rPr>
          <w:rFonts w:ascii="Times New Roman" w:hAnsi="Times New Roman" w:cs="Times New Roman"/>
        </w:rPr>
        <w:t>this model</w:t>
      </w:r>
      <w:r w:rsidR="00E05CA0" w:rsidRPr="00B233A4">
        <w:rPr>
          <w:rFonts w:ascii="Times New Roman" w:hAnsi="Times New Roman" w:cs="Times New Roman"/>
        </w:rPr>
        <w:t xml:space="preserve"> to </w:t>
      </w:r>
      <w:r w:rsidR="00527493">
        <w:rPr>
          <w:rFonts w:ascii="Times New Roman" w:hAnsi="Times New Roman" w:cs="Times New Roman"/>
        </w:rPr>
        <w:t xml:space="preserve">include </w:t>
      </w:r>
      <w:r w:rsidR="00E05CA0" w:rsidRPr="00B233A4">
        <w:rPr>
          <w:rFonts w:ascii="Times New Roman" w:hAnsi="Times New Roman" w:cs="Times New Roman"/>
        </w:rPr>
        <w:t xml:space="preserve">two stage-structured fish populations that are simultaneously harvested. </w:t>
      </w:r>
      <w:ins w:id="800" w:author="Chelsey Nieman" w:date="2020-12-28T09:18:00Z">
        <w:r w:rsidR="00827C28">
          <w:rPr>
            <w:rFonts w:ascii="Times New Roman" w:hAnsi="Times New Roman" w:cs="Times New Roman"/>
          </w:rPr>
          <w:t>Our</w:t>
        </w:r>
      </w:ins>
      <w:del w:id="801" w:author="Chelsey Nieman" w:date="2020-12-28T09:18:00Z">
        <w:r w:rsidR="00E05CA0" w:rsidRPr="00B233A4" w:rsidDel="00827C28">
          <w:rPr>
            <w:rFonts w:ascii="Times New Roman" w:hAnsi="Times New Roman" w:cs="Times New Roman"/>
          </w:rPr>
          <w:delText>The</w:delText>
        </w:r>
      </w:del>
      <w:r w:rsidR="00E05CA0" w:rsidRPr="00B233A4">
        <w:rPr>
          <w:rFonts w:ascii="Times New Roman" w:hAnsi="Times New Roman" w:cs="Times New Roman"/>
        </w:rPr>
        <w:t xml:space="preserve"> model contains basic foraging arena dynamics where juvenile sportfish move between the foraging arena and </w:t>
      </w:r>
      <w:commentRangeStart w:id="802"/>
      <w:commentRangeStart w:id="803"/>
      <w:r w:rsidR="00E05CA0" w:rsidRPr="00B233A4">
        <w:rPr>
          <w:rFonts w:ascii="Times New Roman" w:hAnsi="Times New Roman" w:cs="Times New Roman"/>
        </w:rPr>
        <w:t>refuge</w:t>
      </w:r>
      <w:commentRangeEnd w:id="802"/>
      <w:r w:rsidR="00827C28">
        <w:rPr>
          <w:rStyle w:val="CommentReference"/>
        </w:rPr>
        <w:commentReference w:id="802"/>
      </w:r>
      <w:commentRangeEnd w:id="803"/>
      <w:r w:rsidR="00156084">
        <w:rPr>
          <w:rStyle w:val="CommentReference"/>
        </w:rPr>
        <w:commentReference w:id="803"/>
      </w:r>
      <w:ins w:id="804" w:author="Chelsey Nieman" w:date="2020-12-28T10:37:00Z">
        <w:r w:rsidR="00981D9D">
          <w:rPr>
            <w:rFonts w:ascii="Times New Roman" w:hAnsi="Times New Roman" w:cs="Times New Roman"/>
          </w:rPr>
          <w:t xml:space="preserve"> (</w:t>
        </w:r>
        <w:del w:id="805" w:author="Colin Dassow" w:date="2020-12-29T15:19:00Z">
          <w:r w:rsidR="00981D9D" w:rsidDel="00156084">
            <w:rPr>
              <w:rFonts w:ascii="Times New Roman" w:hAnsi="Times New Roman" w:cs="Times New Roman"/>
            </w:rPr>
            <w:delText>Ahren</w:delText>
          </w:r>
        </w:del>
      </w:ins>
      <w:ins w:id="806" w:author="Chelsey Nieman" w:date="2020-12-28T10:38:00Z">
        <w:del w:id="807" w:author="Colin Dassow" w:date="2020-12-29T15:19:00Z">
          <w:r w:rsidR="00981D9D" w:rsidDel="00156084">
            <w:rPr>
              <w:rFonts w:ascii="Times New Roman" w:hAnsi="Times New Roman" w:cs="Times New Roman"/>
            </w:rPr>
            <w:delText>s et al. 2015</w:delText>
          </w:r>
        </w:del>
      </w:ins>
      <w:ins w:id="808" w:author="Colin Dassow" w:date="2020-12-29T15:19:00Z">
        <w:r w:rsidR="00156084">
          <w:rPr>
            <w:rFonts w:ascii="Times New Roman" w:hAnsi="Times New Roman" w:cs="Times New Roman"/>
          </w:rPr>
          <w:t>Walters and Martell 2004</w:t>
        </w:r>
      </w:ins>
      <w:ins w:id="809" w:author="Chelsey Nieman" w:date="2020-12-28T10:38:00Z">
        <w:r w:rsidR="00981D9D">
          <w:rPr>
            <w:rFonts w:ascii="Times New Roman" w:hAnsi="Times New Roman" w:cs="Times New Roman"/>
          </w:rPr>
          <w:t>)</w:t>
        </w:r>
      </w:ins>
      <w:r w:rsidR="00E05CA0" w:rsidRPr="00B233A4">
        <w:rPr>
          <w:rFonts w:ascii="Times New Roman" w:hAnsi="Times New Roman" w:cs="Times New Roman"/>
        </w:rPr>
        <w:t xml:space="preserve">. In </w:t>
      </w:r>
      <w:r w:rsidR="00635D1F">
        <w:rPr>
          <w:rFonts w:ascii="Times New Roman" w:hAnsi="Times New Roman" w:cs="Times New Roman"/>
        </w:rPr>
        <w:t>our</w:t>
      </w:r>
      <w:r w:rsidR="00E05CA0" w:rsidRPr="00B233A4">
        <w:rPr>
          <w:rFonts w:ascii="Times New Roman" w:hAnsi="Times New Roman" w:cs="Times New Roman"/>
        </w:rPr>
        <w:t xml:space="preserve"> model</w:t>
      </w:r>
      <w:r w:rsidR="00635D1F">
        <w:rPr>
          <w:rFonts w:ascii="Times New Roman" w:hAnsi="Times New Roman" w:cs="Times New Roman"/>
        </w:rPr>
        <w:t>,</w:t>
      </w:r>
      <w:r w:rsidR="00E05CA0" w:rsidRPr="00B233A4">
        <w:rPr>
          <w:rFonts w:ascii="Times New Roman" w:hAnsi="Times New Roman" w:cs="Times New Roman"/>
        </w:rPr>
        <w:t xml:space="preserve"> adult sportfish can prey upon their own juveniles and juveniles of the competing sportfish species when they are in the foraging arena. </w:t>
      </w:r>
      <w:r w:rsidR="00781FE5">
        <w:rPr>
          <w:rFonts w:ascii="Times New Roman" w:hAnsi="Times New Roman" w:cs="Times New Roman"/>
        </w:rPr>
        <w:t>The survival and fecundity of the two species are identical</w:t>
      </w:r>
      <w:r w:rsidR="00B437B0">
        <w:rPr>
          <w:rFonts w:ascii="Times New Roman" w:hAnsi="Times New Roman" w:cs="Times New Roman"/>
        </w:rPr>
        <w:t xml:space="preserve"> while the competition coefficients are not</w:t>
      </w:r>
      <w:r w:rsidR="00781FE5">
        <w:rPr>
          <w:rFonts w:ascii="Times New Roman" w:hAnsi="Times New Roman" w:cs="Times New Roman"/>
        </w:rPr>
        <w:t>.</w:t>
      </w:r>
      <w:r w:rsidR="00B437B0">
        <w:rPr>
          <w:rFonts w:ascii="Times New Roman" w:hAnsi="Times New Roman" w:cs="Times New Roman"/>
        </w:rPr>
        <w:t xml:space="preserve"> Juveniles of both species have equal effects on each other while adults have asymmetrical effects on the juveniles of the opposite species </w:t>
      </w:r>
      <w:r w:rsidR="00B437B0" w:rsidRPr="00B845B8">
        <w:rPr>
          <w:rFonts w:ascii="Times New Roman" w:hAnsi="Times New Roman" w:cs="Times New Roman"/>
        </w:rPr>
        <w:t>(</w:t>
      </w:r>
      <w:ins w:id="810" w:author="Colin Dassow" w:date="2020-12-29T15:22:00Z">
        <w:r w:rsidR="00B845B8">
          <w:rPr>
            <w:rFonts w:ascii="Times New Roman" w:hAnsi="Times New Roman" w:cs="Times New Roman"/>
          </w:rPr>
          <w:t>Table 1)</w:t>
        </w:r>
      </w:ins>
      <w:commentRangeStart w:id="811"/>
      <w:commentRangeStart w:id="812"/>
      <w:del w:id="813" w:author="Colin Dassow" w:date="2020-12-29T15:22:00Z">
        <w:r w:rsidR="00B437B0" w:rsidRPr="00B845B8" w:rsidDel="00B845B8">
          <w:rPr>
            <w:rFonts w:ascii="Times New Roman" w:hAnsi="Times New Roman" w:cs="Times New Roman"/>
            <w:rPrChange w:id="814" w:author="Colin Dassow" w:date="2020-12-29T15:22:00Z">
              <w:rPr>
                <w:rFonts w:ascii="Times New Roman" w:hAnsi="Times New Roman" w:cs="Times New Roman"/>
                <w:b/>
              </w:rPr>
            </w:rPrChange>
          </w:rPr>
          <w:delText xml:space="preserve">table </w:delText>
        </w:r>
        <w:commentRangeEnd w:id="811"/>
        <w:r w:rsidR="00981D9D" w:rsidRPr="00B845B8" w:rsidDel="00B845B8">
          <w:rPr>
            <w:rStyle w:val="CommentReference"/>
          </w:rPr>
          <w:commentReference w:id="811"/>
        </w:r>
        <w:commentRangeEnd w:id="812"/>
        <w:r w:rsidR="00B845B8" w:rsidRPr="00B845B8" w:rsidDel="00B845B8">
          <w:rPr>
            <w:rStyle w:val="CommentReference"/>
          </w:rPr>
          <w:commentReference w:id="812"/>
        </w:r>
        <w:r w:rsidR="00B437B0" w:rsidRPr="00B845B8" w:rsidDel="00B845B8">
          <w:rPr>
            <w:rFonts w:ascii="Times New Roman" w:hAnsi="Times New Roman" w:cs="Times New Roman"/>
          </w:rPr>
          <w:delText>ref)</w:delText>
        </w:r>
      </w:del>
      <w:r w:rsidR="00B437B0" w:rsidRPr="00B845B8">
        <w:rPr>
          <w:rFonts w:ascii="Times New Roman" w:hAnsi="Times New Roman" w:cs="Times New Roman"/>
        </w:rPr>
        <w:t>.</w:t>
      </w:r>
      <w:r w:rsidR="00B437B0">
        <w:rPr>
          <w:rFonts w:ascii="Times New Roman" w:hAnsi="Times New Roman" w:cs="Times New Roman"/>
        </w:rPr>
        <w:t xml:space="preserve"> </w:t>
      </w:r>
      <w:r w:rsidR="00E05CA0" w:rsidRPr="00B233A4">
        <w:rPr>
          <w:rFonts w:ascii="Times New Roman" w:hAnsi="Times New Roman" w:cs="Times New Roman"/>
        </w:rPr>
        <w:t>Unless noted, all parameters are constant through time.</w:t>
      </w:r>
    </w:p>
    <w:p w14:paraId="49EEE450" w14:textId="77777777" w:rsidR="00DB5BA4" w:rsidRPr="008A1964" w:rsidRDefault="00E05CA0" w:rsidP="003A2A6C">
      <w:pPr>
        <w:pStyle w:val="Heading3"/>
        <w:keepNext w:val="0"/>
        <w:keepLines w:val="0"/>
        <w:widowControl w:val="0"/>
        <w:suppressLineNumbers/>
        <w:rPr>
          <w:rFonts w:ascii="Times New Roman" w:hAnsi="Times New Roman" w:cs="Times New Roman"/>
          <w:b w:val="0"/>
          <w:bCs w:val="0"/>
          <w:i/>
          <w:iCs/>
          <w:color w:val="auto"/>
          <w:sz w:val="24"/>
          <w:szCs w:val="24"/>
          <w:rPrChange w:id="815" w:author="Stuart Jones" w:date="2020-12-22T13:55:00Z">
            <w:rPr>
              <w:rFonts w:ascii="Times New Roman" w:hAnsi="Times New Roman" w:cs="Times New Roman"/>
              <w:color w:val="auto"/>
              <w:sz w:val="24"/>
              <w:szCs w:val="24"/>
            </w:rPr>
          </w:rPrChange>
        </w:rPr>
      </w:pPr>
      <w:bookmarkStart w:id="816" w:name="adult-dynamics"/>
      <w:r w:rsidRPr="008A1964">
        <w:rPr>
          <w:rFonts w:ascii="Times New Roman" w:hAnsi="Times New Roman" w:cs="Times New Roman"/>
          <w:b w:val="0"/>
          <w:bCs w:val="0"/>
          <w:i/>
          <w:iCs/>
          <w:color w:val="auto"/>
          <w:sz w:val="24"/>
          <w:szCs w:val="24"/>
          <w:rPrChange w:id="817" w:author="Stuart Jones" w:date="2020-12-22T13:55:00Z">
            <w:rPr>
              <w:rFonts w:ascii="Times New Roman" w:hAnsi="Times New Roman" w:cs="Times New Roman"/>
              <w:color w:val="auto"/>
              <w:sz w:val="24"/>
              <w:szCs w:val="24"/>
            </w:rPr>
          </w:rPrChange>
        </w:rPr>
        <w:t>Adult Dynamics</w:t>
      </w:r>
      <w:bookmarkEnd w:id="816"/>
    </w:p>
    <w:p w14:paraId="6CB99C83" w14:textId="0DBC4465" w:rsidR="00DB5BA4" w:rsidRPr="00B233A4" w:rsidRDefault="00D37F90" w:rsidP="003A2A6C">
      <w:pPr>
        <w:pStyle w:val="FirstParagraph"/>
        <w:widowControl w:val="0"/>
        <w:suppressLineNumbers/>
        <w:jc w:val="center"/>
        <w:rPr>
          <w:rFonts w:ascii="Times New Roman" w:hAnsi="Times New Roman" w:cs="Times New Roman"/>
        </w:rPr>
      </w:pPr>
      <m:oMath>
        <m:f>
          <m:fPr>
            <m:ctrlPr>
              <w:ins w:id="818" w:author="Chelsey Nieman" w:date="2020-12-23T09:17:00Z">
                <w:rPr>
                  <w:rFonts w:ascii="Cambria Math" w:hAnsi="Cambria Math" w:cs="Times New Roman"/>
                </w:rPr>
              </w:ins>
            </m:ctrlPr>
          </m:fPr>
          <m:num>
            <m:r>
              <w:rPr>
                <w:rFonts w:ascii="Cambria Math" w:hAnsi="Cambria Math" w:cs="Times New Roman"/>
              </w:rPr>
              <m:t>d</m:t>
            </m:r>
            <m:sSub>
              <m:sSubPr>
                <m:ctrlPr>
                  <w:ins w:id="819"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num>
          <m:den>
            <m:r>
              <w:rPr>
                <w:rFonts w:ascii="Cambria Math" w:hAnsi="Cambria Math" w:cs="Times New Roman"/>
              </w:rPr>
              <m:t>dt</m:t>
            </m:r>
          </m:den>
        </m:f>
        <m:r>
          <w:rPr>
            <w:rFonts w:ascii="Cambria Math" w:hAnsi="Cambria Math" w:cs="Times New Roman"/>
          </w:rPr>
          <m:t>=</m:t>
        </m:r>
        <m:sSub>
          <m:sSubPr>
            <m:ctrlPr>
              <w:ins w:id="820" w:author="Chelsey Nieman" w:date="2020-12-23T09:17:00Z">
                <w:rPr>
                  <w:rFonts w:ascii="Cambria Math" w:hAnsi="Cambria Math" w:cs="Times New Roman"/>
                </w:rPr>
              </w:ins>
            </m:ctrlPr>
          </m:sSubPr>
          <m:e>
            <m:r>
              <w:rPr>
                <w:rFonts w:ascii="Cambria Math" w:hAnsi="Cambria Math" w:cs="Times New Roman"/>
              </w:rPr>
              <m:t>s</m:t>
            </m:r>
          </m:e>
          <m:sub>
            <m:r>
              <w:rPr>
                <w:rFonts w:ascii="Cambria Math" w:hAnsi="Cambria Math" w:cs="Times New Roman"/>
              </w:rPr>
              <m:t>1</m:t>
            </m:r>
          </m:sub>
        </m:sSub>
        <m:sSub>
          <m:sSubPr>
            <m:ctrlPr>
              <w:ins w:id="821"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ins w:id="822" w:author="Chelsey Nieman" w:date="2020-12-23T09:17:00Z">
                <w:rPr>
                  <w:rFonts w:ascii="Cambria Math" w:hAnsi="Cambria Math" w:cs="Times New Roman"/>
                </w:rPr>
              </w:ins>
            </m:ctrlPr>
          </m:sSubPr>
          <m:e>
            <m:r>
              <w:rPr>
                <w:rFonts w:ascii="Cambria Math" w:hAnsi="Cambria Math" w:cs="Times New Roman"/>
              </w:rPr>
              <m:t>m</m:t>
            </m:r>
          </m:e>
          <m:sub>
            <m:r>
              <w:rPr>
                <w:rFonts w:ascii="Cambria Math" w:hAnsi="Cambria Math" w:cs="Times New Roman"/>
              </w:rPr>
              <m:t>1</m:t>
            </m:r>
          </m:sub>
        </m:sSub>
        <m:sSub>
          <m:sSubPr>
            <m:ctrlPr>
              <w:ins w:id="823"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-q</m:t>
        </m:r>
        <m:sSub>
          <m:sSubPr>
            <m:ctrlPr>
              <w:ins w:id="824" w:author="Chelsey Nieman" w:date="2020-12-23T09:17:00Z">
                <w:rPr>
                  <w:rFonts w:ascii="Cambria Math" w:hAnsi="Cambria Math" w:cs="Times New Roman"/>
                </w:rPr>
              </w:ins>
            </m:ctrlPr>
          </m:sSubPr>
          <m:e>
            <m:r>
              <w:rPr>
                <w:rFonts w:ascii="Cambria Math" w:hAnsi="Cambria Math" w:cs="Times New Roman"/>
              </w:rPr>
              <m:t>E</m:t>
            </m:r>
          </m:e>
          <m:sub>
            <m:r>
              <w:rPr>
                <w:rFonts w:ascii="Cambria Math" w:hAnsi="Cambria Math" w:cs="Times New Roman"/>
              </w:rPr>
              <m:t>1</m:t>
            </m:r>
          </m:sub>
        </m:sSub>
        <m:sSub>
          <m:sSubPr>
            <m:ctrlPr>
              <w:ins w:id="825"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oMath>
      <w:r w:rsidR="00316186">
        <w:rPr>
          <w:rFonts w:ascii="Times New Roman" w:eastAsiaTheme="minorEastAsia" w:hAnsi="Times New Roman" w:cs="Times New Roman"/>
        </w:rPr>
        <w:tab/>
      </w:r>
      <w:r w:rsidR="00527493">
        <w:rPr>
          <w:rFonts w:ascii="Times New Roman" w:eastAsiaTheme="minorEastAsia" w:hAnsi="Times New Roman" w:cs="Times New Roman"/>
        </w:rPr>
        <w:tab/>
      </w:r>
      <w:r w:rsidR="00316186">
        <w:rPr>
          <w:rFonts w:ascii="Times New Roman" w:eastAsiaTheme="minorEastAsia" w:hAnsi="Times New Roman" w:cs="Times New Roman"/>
        </w:rPr>
        <w:t>Eq. 1</w:t>
      </w:r>
    </w:p>
    <w:p w14:paraId="27B64A6C" w14:textId="27229BDB" w:rsidR="00DB5BA4" w:rsidRPr="00B233A4" w:rsidRDefault="00D37F90" w:rsidP="003A2A6C">
      <w:pPr>
        <w:pStyle w:val="FirstParagraph"/>
        <w:widowControl w:val="0"/>
        <w:suppressLineNumbers/>
        <w:jc w:val="center"/>
        <w:rPr>
          <w:rFonts w:ascii="Times New Roman" w:hAnsi="Times New Roman" w:cs="Times New Roman"/>
        </w:rPr>
      </w:pPr>
      <m:oMath>
        <m:f>
          <m:fPr>
            <m:ctrlPr>
              <w:ins w:id="826" w:author="Chelsey Nieman" w:date="2020-12-23T09:17:00Z">
                <w:rPr>
                  <w:rFonts w:ascii="Cambria Math" w:hAnsi="Cambria Math" w:cs="Times New Roman"/>
                </w:rPr>
              </w:ins>
            </m:ctrlPr>
          </m:fPr>
          <m:num>
            <m:r>
              <w:rPr>
                <w:rFonts w:ascii="Cambria Math" w:hAnsi="Cambria Math" w:cs="Times New Roman"/>
              </w:rPr>
              <m:t>d</m:t>
            </m:r>
            <m:sSub>
              <m:sSubPr>
                <m:ctrlPr>
                  <w:ins w:id="827"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num>
          <m:den>
            <m:r>
              <w:rPr>
                <w:rFonts w:ascii="Cambria Math" w:hAnsi="Cambria Math" w:cs="Times New Roman"/>
              </w:rPr>
              <m:t>dt</m:t>
            </m:r>
          </m:den>
        </m:f>
        <m:r>
          <w:rPr>
            <w:rFonts w:ascii="Cambria Math" w:hAnsi="Cambria Math" w:cs="Times New Roman"/>
          </w:rPr>
          <m:t>=</m:t>
        </m:r>
        <m:sSub>
          <m:sSubPr>
            <m:ctrlPr>
              <w:ins w:id="828" w:author="Chelsey Nieman" w:date="2020-12-23T09:17:00Z">
                <w:rPr>
                  <w:rFonts w:ascii="Cambria Math" w:hAnsi="Cambria Math" w:cs="Times New Roman"/>
                </w:rPr>
              </w:ins>
            </m:ctrlPr>
          </m:sSubPr>
          <m:e>
            <m:r>
              <w:rPr>
                <w:rFonts w:ascii="Cambria Math" w:hAnsi="Cambria Math" w:cs="Times New Roman"/>
              </w:rPr>
              <m:t>s</m:t>
            </m:r>
          </m:e>
          <m:sub>
            <m:r>
              <w:rPr>
                <w:rFonts w:ascii="Cambria Math" w:hAnsi="Cambria Math" w:cs="Times New Roman"/>
              </w:rPr>
              <m:t>2</m:t>
            </m:r>
          </m:sub>
        </m:sSub>
        <m:sSub>
          <m:sSubPr>
            <m:ctrlPr>
              <w:ins w:id="829"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830" w:author="Chelsey Nieman" w:date="2020-12-23T09:17:00Z">
                <w:rPr>
                  <w:rFonts w:ascii="Cambria Math" w:hAnsi="Cambria Math" w:cs="Times New Roman"/>
                </w:rPr>
              </w:ins>
            </m:ctrlPr>
          </m:sSubPr>
          <m:e>
            <m:r>
              <w:rPr>
                <w:rFonts w:ascii="Cambria Math" w:hAnsi="Cambria Math" w:cs="Times New Roman"/>
              </w:rPr>
              <m:t>m</m:t>
            </m:r>
          </m:e>
          <m:sub>
            <m:r>
              <w:rPr>
                <w:rFonts w:ascii="Cambria Math" w:hAnsi="Cambria Math" w:cs="Times New Roman"/>
              </w:rPr>
              <m:t>2</m:t>
            </m:r>
          </m:sub>
        </m:sSub>
        <m:sSub>
          <m:sSubPr>
            <m:ctrlPr>
              <w:ins w:id="831"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r>
          <w:rPr>
            <w:rFonts w:ascii="Cambria Math" w:hAnsi="Cambria Math" w:cs="Times New Roman"/>
          </w:rPr>
          <m:t>-q</m:t>
        </m:r>
        <m:sSub>
          <m:sSubPr>
            <m:ctrlPr>
              <w:ins w:id="832" w:author="Chelsey Nieman" w:date="2020-12-23T09:17:00Z">
                <w:rPr>
                  <w:rFonts w:ascii="Cambria Math" w:hAnsi="Cambria Math" w:cs="Times New Roman"/>
                </w:rPr>
              </w:ins>
            </m:ctrlPr>
          </m:sSubPr>
          <m:e>
            <m:r>
              <w:rPr>
                <w:rFonts w:ascii="Cambria Math" w:hAnsi="Cambria Math" w:cs="Times New Roman"/>
              </w:rPr>
              <m:t>E</m:t>
            </m:r>
          </m:e>
          <m:sub>
            <m:r>
              <w:rPr>
                <w:rFonts w:ascii="Cambria Math" w:hAnsi="Cambria Math" w:cs="Times New Roman"/>
              </w:rPr>
              <m:t>2</m:t>
            </m:r>
          </m:sub>
        </m:sSub>
        <m:sSub>
          <m:sSubPr>
            <m:ctrlPr>
              <w:ins w:id="833"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oMath>
      <w:r w:rsidR="00316186">
        <w:rPr>
          <w:rFonts w:ascii="Times New Roman" w:eastAsiaTheme="minorEastAsia" w:hAnsi="Times New Roman" w:cs="Times New Roman"/>
        </w:rPr>
        <w:t xml:space="preserve"> </w:t>
      </w:r>
      <w:r w:rsidR="00316186">
        <w:rPr>
          <w:rFonts w:ascii="Times New Roman" w:eastAsiaTheme="minorEastAsia" w:hAnsi="Times New Roman" w:cs="Times New Roman"/>
        </w:rPr>
        <w:tab/>
      </w:r>
      <w:r w:rsidR="00527493">
        <w:rPr>
          <w:rFonts w:ascii="Times New Roman" w:eastAsiaTheme="minorEastAsia" w:hAnsi="Times New Roman" w:cs="Times New Roman"/>
        </w:rPr>
        <w:tab/>
      </w:r>
      <w:r w:rsidR="00316186">
        <w:rPr>
          <w:rFonts w:ascii="Times New Roman" w:eastAsiaTheme="minorEastAsia" w:hAnsi="Times New Roman" w:cs="Times New Roman"/>
        </w:rPr>
        <w:t>Eq. 2</w:t>
      </w:r>
    </w:p>
    <w:p w14:paraId="1751DC64" w14:textId="75C1E437" w:rsidR="00DB5BA4" w:rsidRPr="00B233A4" w:rsidRDefault="00E05CA0" w:rsidP="003A2A6C">
      <w:pPr>
        <w:pStyle w:val="FirstParagraph"/>
        <w:widowControl w:val="0"/>
        <w:suppressLineNumbers/>
        <w:ind w:firstLine="720"/>
        <w:rPr>
          <w:rFonts w:ascii="Times New Roman" w:hAnsi="Times New Roman" w:cs="Times New Roman"/>
        </w:rPr>
      </w:pPr>
      <w:r w:rsidRPr="00B233A4">
        <w:rPr>
          <w:rFonts w:ascii="Times New Roman" w:hAnsi="Times New Roman" w:cs="Times New Roman"/>
        </w:rPr>
        <w:t xml:space="preserve">Adults are produced through the maturation of juveniles at </w:t>
      </w:r>
      <w:r w:rsidR="00635D1F">
        <w:rPr>
          <w:rFonts w:ascii="Times New Roman" w:hAnsi="Times New Roman" w:cs="Times New Roman"/>
        </w:rPr>
        <w:t xml:space="preserve">a </w:t>
      </w:r>
      <w:r w:rsidRPr="00B233A4">
        <w:rPr>
          <w:rFonts w:ascii="Times New Roman" w:hAnsi="Times New Roman" w:cs="Times New Roman"/>
        </w:rPr>
        <w:t xml:space="preserve">constant rate </w:t>
      </w:r>
      <w:commentRangeStart w:id="834"/>
      <w:commentRangeStart w:id="835"/>
      <w:commentRangeStart w:id="836"/>
      <w:commentRangeStart w:id="837"/>
      <m:oMath>
        <m:sSub>
          <m:sSubPr>
            <m:ctrlPr>
              <w:ins w:id="838" w:author="Chelsey Nieman" w:date="2020-12-23T09:17:00Z">
                <w:rPr>
                  <w:rFonts w:ascii="Cambria Math" w:hAnsi="Cambria Math" w:cs="Times New Roman"/>
                </w:rPr>
              </w:ins>
            </m:ctrlPr>
          </m:sSubPr>
          <m:e>
            <m:r>
              <w:rPr>
                <w:rFonts w:ascii="Cambria Math" w:hAnsi="Cambria Math" w:cs="Times New Roman"/>
              </w:rPr>
              <m:t>s</m:t>
            </m:r>
          </m:e>
          <m:sub>
            <m:r>
              <w:rPr>
                <w:rFonts w:ascii="Cambria Math" w:hAnsi="Cambria Math" w:cs="Times New Roman"/>
              </w:rPr>
              <m:t>1</m:t>
            </m:r>
          </m:sub>
        </m:sSub>
      </m:oMath>
      <w:r w:rsidRPr="00B233A4">
        <w:rPr>
          <w:rFonts w:ascii="Times New Roman" w:hAnsi="Times New Roman" w:cs="Times New Roman"/>
        </w:rPr>
        <w:t xml:space="preserve"> or </w:t>
      </w:r>
      <m:oMath>
        <m:sSub>
          <m:sSubPr>
            <m:ctrlPr>
              <w:ins w:id="839" w:author="Chelsey Nieman" w:date="2020-12-23T09:17:00Z">
                <w:rPr>
                  <w:rFonts w:ascii="Cambria Math" w:hAnsi="Cambria Math" w:cs="Times New Roman"/>
                </w:rPr>
              </w:ins>
            </m:ctrlPr>
          </m:sSubPr>
          <m:e>
            <m:r>
              <w:rPr>
                <w:rFonts w:ascii="Cambria Math" w:hAnsi="Cambria Math" w:cs="Times New Roman"/>
              </w:rPr>
              <m:t>s</m:t>
            </m:r>
          </m:e>
          <m:sub>
            <m:r>
              <w:rPr>
                <w:rFonts w:ascii="Cambria Math" w:hAnsi="Cambria Math" w:cs="Times New Roman"/>
              </w:rPr>
              <m:t>2</m:t>
            </m:r>
          </m:sub>
        </m:sSub>
        <w:commentRangeEnd w:id="834"/>
        <m:r>
          <m:rPr>
            <m:sty m:val="p"/>
          </m:rPr>
          <w:rPr>
            <w:rStyle w:val="CommentReference"/>
          </w:rPr>
          <w:commentReference w:id="834"/>
        </m:r>
        <w:commentRangeEnd w:id="835"/>
        <m:r>
          <m:rPr>
            <m:sty m:val="p"/>
          </m:rPr>
          <w:rPr>
            <w:rStyle w:val="CommentReference"/>
          </w:rPr>
          <w:commentReference w:id="835"/>
        </m:r>
        <w:commentRangeEnd w:id="836"/>
        <m:r>
          <m:rPr>
            <m:sty m:val="p"/>
          </m:rPr>
          <w:rPr>
            <w:rStyle w:val="CommentReference"/>
          </w:rPr>
          <w:commentReference w:id="836"/>
        </m:r>
        <w:commentRangeEnd w:id="837"/>
        <m:r>
          <m:rPr>
            <m:sty m:val="p"/>
          </m:rPr>
          <w:rPr>
            <w:rStyle w:val="CommentReference"/>
          </w:rPr>
          <w:commentReference w:id="837"/>
        </m:r>
      </m:oMath>
      <w:r w:rsidRPr="00B233A4">
        <w:rPr>
          <w:rFonts w:ascii="Times New Roman" w:hAnsi="Times New Roman" w:cs="Times New Roman"/>
        </w:rPr>
        <w:t xml:space="preserve">. Adults undergo natural mortality, </w:t>
      </w:r>
      <m:oMath>
        <m:sSub>
          <m:sSubPr>
            <m:ctrlPr>
              <w:ins w:id="840" w:author="Chelsey Nieman" w:date="2020-12-23T09:17:00Z">
                <w:rPr>
                  <w:rFonts w:ascii="Cambria Math" w:hAnsi="Cambria Math" w:cs="Times New Roman"/>
                </w:rPr>
              </w:ins>
            </m:ctrlPr>
          </m:sSubPr>
          <m:e>
            <m:r>
              <w:rPr>
                <w:rFonts w:ascii="Cambria Math" w:hAnsi="Cambria Math" w:cs="Times New Roman"/>
              </w:rPr>
              <m:t>m</m:t>
            </m:r>
          </m:e>
          <m:sub>
            <m:r>
              <w:rPr>
                <w:rFonts w:ascii="Cambria Math" w:hAnsi="Cambria Math" w:cs="Times New Roman"/>
              </w:rPr>
              <m:t>1</m:t>
            </m:r>
          </m:sub>
        </m:sSub>
      </m:oMath>
      <w:r w:rsidRPr="00B233A4">
        <w:rPr>
          <w:rFonts w:ascii="Times New Roman" w:hAnsi="Times New Roman" w:cs="Times New Roman"/>
        </w:rPr>
        <w:t xml:space="preserve"> and </w:t>
      </w:r>
      <m:oMath>
        <m:sSub>
          <m:sSubPr>
            <m:ctrlPr>
              <w:ins w:id="841" w:author="Chelsey Nieman" w:date="2020-12-23T09:17:00Z">
                <w:rPr>
                  <w:rFonts w:ascii="Cambria Math" w:hAnsi="Cambria Math" w:cs="Times New Roman"/>
                </w:rPr>
              </w:ins>
            </m:ctrlPr>
          </m:sSubPr>
          <m:e>
            <m:r>
              <w:rPr>
                <w:rFonts w:ascii="Cambria Math" w:hAnsi="Cambria Math" w:cs="Times New Roman"/>
              </w:rPr>
              <m:t>m</m:t>
            </m:r>
          </m:e>
          <m:sub>
            <m:r>
              <w:rPr>
                <w:rFonts w:ascii="Cambria Math" w:hAnsi="Cambria Math" w:cs="Times New Roman"/>
              </w:rPr>
              <m:t>2</m:t>
            </m:r>
          </m:sub>
        </m:sSub>
      </m:oMath>
      <w:r w:rsidRPr="00B233A4">
        <w:rPr>
          <w:rFonts w:ascii="Times New Roman" w:hAnsi="Times New Roman" w:cs="Times New Roman"/>
        </w:rPr>
        <w:t xml:space="preserve">, and are harvested at rate </w:t>
      </w:r>
      <m:oMath>
        <m:r>
          <w:rPr>
            <w:rFonts w:ascii="Cambria Math" w:hAnsi="Cambria Math" w:cs="Times New Roman"/>
          </w:rPr>
          <m:t>q</m:t>
        </m:r>
        <m:sSub>
          <m:sSubPr>
            <m:ctrlPr>
              <w:ins w:id="842" w:author="Chelsey Nieman" w:date="2020-12-23T09:17:00Z">
                <w:rPr>
                  <w:rFonts w:ascii="Cambria Math" w:hAnsi="Cambria Math" w:cs="Times New Roman"/>
                </w:rPr>
              </w:ins>
            </m:ctrlPr>
          </m:sSubPr>
          <m:e>
            <m:r>
              <w:rPr>
                <w:rFonts w:ascii="Cambria Math" w:hAnsi="Cambria Math" w:cs="Times New Roman"/>
              </w:rPr>
              <m:t>E</m:t>
            </m:r>
          </m:e>
          <m:sub>
            <m:r>
              <w:rPr>
                <w:rFonts w:ascii="Cambria Math" w:hAnsi="Cambria Math" w:cs="Times New Roman"/>
              </w:rPr>
              <m:t>1</m:t>
            </m:r>
          </m:sub>
        </m:sSub>
      </m:oMath>
      <w:r w:rsidRPr="00B233A4">
        <w:rPr>
          <w:rFonts w:ascii="Times New Roman" w:hAnsi="Times New Roman" w:cs="Times New Roman"/>
        </w:rPr>
        <w:t xml:space="preserve"> and </w:t>
      </w:r>
      <m:oMath>
        <m:r>
          <w:rPr>
            <w:rFonts w:ascii="Cambria Math" w:hAnsi="Cambria Math" w:cs="Times New Roman"/>
          </w:rPr>
          <m:t>q</m:t>
        </m:r>
        <m:sSub>
          <m:sSubPr>
            <m:ctrlPr>
              <w:ins w:id="843" w:author="Chelsey Nieman" w:date="2020-12-23T09:17:00Z">
                <w:rPr>
                  <w:rFonts w:ascii="Cambria Math" w:hAnsi="Cambria Math" w:cs="Times New Roman"/>
                </w:rPr>
              </w:ins>
            </m:ctrlPr>
          </m:sSubPr>
          <m:e>
            <m:r>
              <w:rPr>
                <w:rFonts w:ascii="Cambria Math" w:hAnsi="Cambria Math" w:cs="Times New Roman"/>
              </w:rPr>
              <m:t>E</m:t>
            </m:r>
          </m:e>
          <m:sub>
            <m:r>
              <w:rPr>
                <w:rFonts w:ascii="Cambria Math" w:hAnsi="Cambria Math" w:cs="Times New Roman"/>
              </w:rPr>
              <m:t>2</m:t>
            </m:r>
          </m:sub>
        </m:sSub>
      </m:oMath>
      <w:r w:rsidRPr="00B233A4">
        <w:rPr>
          <w:rFonts w:ascii="Times New Roman" w:hAnsi="Times New Roman" w:cs="Times New Roman"/>
        </w:rPr>
        <w:t>. Harvest rate can be either constant</w:t>
      </w:r>
      <w:r w:rsidR="009C0A6B" w:rsidRPr="00B233A4">
        <w:rPr>
          <w:rFonts w:ascii="Times New Roman" w:hAnsi="Times New Roman" w:cs="Times New Roman"/>
        </w:rPr>
        <w:t xml:space="preserve"> or time-dependent in our model.</w:t>
      </w:r>
    </w:p>
    <w:p w14:paraId="3A80A2EC" w14:textId="77777777" w:rsidR="00DB5BA4" w:rsidRPr="008A1964" w:rsidRDefault="00E05CA0" w:rsidP="003A2A6C">
      <w:pPr>
        <w:pStyle w:val="Heading3"/>
        <w:keepNext w:val="0"/>
        <w:keepLines w:val="0"/>
        <w:widowControl w:val="0"/>
        <w:suppressLineNumbers/>
        <w:rPr>
          <w:rFonts w:ascii="Times New Roman" w:hAnsi="Times New Roman" w:cs="Times New Roman"/>
          <w:b w:val="0"/>
          <w:bCs w:val="0"/>
          <w:i/>
          <w:iCs/>
          <w:color w:val="auto"/>
          <w:sz w:val="24"/>
          <w:szCs w:val="24"/>
          <w:rPrChange w:id="844" w:author="Stuart Jones" w:date="2020-12-22T13:59:00Z">
            <w:rPr>
              <w:rFonts w:ascii="Times New Roman" w:hAnsi="Times New Roman" w:cs="Times New Roman"/>
              <w:color w:val="auto"/>
              <w:sz w:val="24"/>
              <w:szCs w:val="24"/>
            </w:rPr>
          </w:rPrChange>
        </w:rPr>
      </w:pPr>
      <w:bookmarkStart w:id="845" w:name="juvenile-dynamics"/>
      <w:r w:rsidRPr="008A1964">
        <w:rPr>
          <w:rFonts w:ascii="Times New Roman" w:hAnsi="Times New Roman" w:cs="Times New Roman"/>
          <w:b w:val="0"/>
          <w:bCs w:val="0"/>
          <w:i/>
          <w:iCs/>
          <w:color w:val="auto"/>
          <w:sz w:val="24"/>
          <w:szCs w:val="24"/>
          <w:rPrChange w:id="846" w:author="Stuart Jones" w:date="2020-12-22T13:59:00Z">
            <w:rPr>
              <w:rFonts w:ascii="Times New Roman" w:hAnsi="Times New Roman" w:cs="Times New Roman"/>
              <w:color w:val="auto"/>
              <w:sz w:val="24"/>
              <w:szCs w:val="24"/>
            </w:rPr>
          </w:rPrChange>
        </w:rPr>
        <w:t>Juvenile Dynamics</w:t>
      </w:r>
      <w:bookmarkEnd w:id="845"/>
    </w:p>
    <w:p w14:paraId="73F71338" w14:textId="683FF7DF" w:rsidR="00DB5BA4" w:rsidRPr="00B233A4" w:rsidRDefault="00D37F90" w:rsidP="003A2A6C">
      <w:pPr>
        <w:pStyle w:val="FirstParagraph"/>
        <w:widowControl w:val="0"/>
        <w:suppressLineNumbers/>
        <w:jc w:val="center"/>
        <w:rPr>
          <w:rFonts w:ascii="Times New Roman" w:hAnsi="Times New Roman" w:cs="Times New Roman"/>
        </w:rPr>
      </w:pPr>
      <m:oMath>
        <m:f>
          <m:fPr>
            <m:ctrlPr>
              <w:ins w:id="847" w:author="Chelsey Nieman" w:date="2020-12-23T09:17:00Z">
                <w:rPr>
                  <w:rFonts w:ascii="Cambria Math" w:hAnsi="Cambria Math" w:cs="Times New Roman"/>
                </w:rPr>
              </w:ins>
            </m:ctrlPr>
          </m:fPr>
          <m:num>
            <m:r>
              <w:rPr>
                <w:rFonts w:ascii="Cambria Math" w:hAnsi="Cambria Math" w:cs="Times New Roman"/>
              </w:rPr>
              <m:t>d</m:t>
            </m:r>
            <m:sSub>
              <m:sSubPr>
                <m:ctrlPr>
                  <w:ins w:id="848"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num>
          <m:den>
            <m:r>
              <w:rPr>
                <w:rFonts w:ascii="Cambria Math" w:hAnsi="Cambria Math" w:cs="Times New Roman"/>
              </w:rPr>
              <m:t>dt</m:t>
            </m:r>
          </m:den>
        </m:f>
        <m:r>
          <w:rPr>
            <w:rFonts w:ascii="Cambria Math" w:hAnsi="Cambria Math" w:cs="Times New Roman"/>
          </w:rPr>
          <m:t>=</m:t>
        </m:r>
        <m:sSub>
          <m:sSubPr>
            <m:ctrlPr>
              <w:ins w:id="849" w:author="Chelsey Nieman" w:date="2020-12-23T09:17:00Z">
                <w:rPr>
                  <w:rFonts w:ascii="Cambria Math" w:hAnsi="Cambria Math" w:cs="Times New Roman"/>
                  <w:i/>
                </w:rPr>
              </w:ins>
            </m:ctrlPr>
          </m:sSubPr>
          <m:e>
            <m:r>
              <w:rPr>
                <w:rFonts w:ascii="Cambria Math" w:hAnsi="Cambria Math" w:cs="Times New Roman"/>
              </w:rPr>
              <m:t>a</m:t>
            </m:r>
          </m:e>
          <m:sub>
            <m:r>
              <w:rPr>
                <w:rFonts w:ascii="Cambria Math" w:hAnsi="Cambria Math" w:cs="Times New Roman"/>
              </w:rPr>
              <m:t>1</m:t>
            </m:r>
          </m:sub>
        </m:sSub>
        <m:sSub>
          <m:sSubPr>
            <m:ctrlPr>
              <w:ins w:id="850"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sSup>
          <m:sSupPr>
            <m:ctrlPr>
              <w:ins w:id="851" w:author="Chelsey Nieman" w:date="2020-12-23T09:17:00Z">
                <w:rPr>
                  <w:rFonts w:ascii="Cambria Math" w:hAnsi="Cambria Math" w:cs="Times New Roman"/>
                  <w:i/>
                </w:rPr>
              </w:ins>
            </m:ctrlPr>
          </m:sSupPr>
          <m:e>
            <m:r>
              <w:rPr>
                <w:rFonts w:ascii="Cambria Math" w:hAnsi="Cambria Math" w:cs="Times New Roman"/>
              </w:rPr>
              <m:t>e</m:t>
            </m:r>
          </m:e>
          <m:sup>
            <m:r>
              <w:rPr>
                <w:rFonts w:ascii="Cambria Math" w:hAnsi="Cambria Math" w:cs="Times New Roman"/>
              </w:rPr>
              <m:t>-</m:t>
            </m:r>
            <m:sSub>
              <m:sSubPr>
                <m:ctrlPr>
                  <w:ins w:id="852" w:author="Chelsey Nieman" w:date="2020-12-23T09:17:00Z">
                    <w:rPr>
                      <w:rFonts w:ascii="Cambria Math" w:hAnsi="Cambria Math" w:cs="Times New Roman"/>
                      <w:i/>
                    </w:rPr>
                  </w:ins>
                </m:ctrlPr>
              </m:sSubPr>
              <m:e>
                <m:r>
                  <w:rPr>
                    <w:rFonts w:ascii="Cambria Math" w:hAnsi="Cambria Math" w:cs="Times New Roman"/>
                  </w:rPr>
                  <m:t>b</m:t>
                </m:r>
              </m:e>
              <m:sub>
                <m:r>
                  <w:rPr>
                    <w:rFonts w:ascii="Cambria Math" w:hAnsi="Cambria Math" w:cs="Times New Roman"/>
                  </w:rPr>
                  <m:t>1</m:t>
                </m:r>
              </m:sub>
            </m:sSub>
            <m:sSub>
              <m:sSubPr>
                <m:ctrlPr>
                  <w:ins w:id="853" w:author="Chelsey Nieman" w:date="2020-12-23T09:17:00Z">
                    <w:rPr>
                      <w:rFonts w:ascii="Cambria Math" w:hAnsi="Cambria Math" w:cs="Times New Roman"/>
                      <w:i/>
                    </w:rPr>
                  </w:ins>
                </m:ctrlPr>
              </m:sSubPr>
              <m:e>
                <m:r>
                  <w:rPr>
                    <w:rFonts w:ascii="Cambria Math" w:hAnsi="Cambria Math" w:cs="Times New Roman"/>
                  </w:rPr>
                  <m:t>A</m:t>
                </m:r>
              </m:e>
              <m:sub>
                <m:r>
                  <w:rPr>
                    <w:rFonts w:ascii="Cambria Math" w:hAnsi="Cambria Math" w:cs="Times New Roman"/>
                  </w:rPr>
                  <m:t>1</m:t>
                </m:r>
              </m:sub>
            </m:sSub>
          </m:sup>
        </m:sSup>
        <m:r>
          <w:rPr>
            <w:rFonts w:ascii="Cambria Math" w:hAnsi="Cambria Math" w:cs="Times New Roman"/>
          </w:rPr>
          <m:t>+</m:t>
        </m:r>
        <m:sSub>
          <m:sSubPr>
            <m:ctrlPr>
              <w:ins w:id="854" w:author="Chelsey Nieman" w:date="2020-12-23T09:17:00Z">
                <w:rPr>
                  <w:rFonts w:ascii="Cambria Math" w:hAnsi="Cambria Math" w:cs="Times New Roman"/>
                </w:rPr>
              </w:ins>
            </m:ctrlPr>
          </m:sSubPr>
          <m:e>
            <m:r>
              <w:rPr>
                <w:rFonts w:ascii="Cambria Math" w:hAnsi="Cambria Math" w:cs="Times New Roman"/>
              </w:rPr>
              <m:t>k</m:t>
            </m:r>
          </m:e>
          <m:sub>
            <m:r>
              <w:rPr>
                <w:rFonts w:ascii="Cambria Math" w:hAnsi="Cambria Math" w:cs="Times New Roman"/>
              </w:rPr>
              <m:t>1</m:t>
            </m:r>
          </m:sub>
        </m:sSub>
        <m:r>
          <w:rPr>
            <w:rFonts w:ascii="Cambria Math" w:hAnsi="Cambria Math" w:cs="Times New Roman"/>
          </w:rPr>
          <m:t>-</m:t>
        </m:r>
        <m:f>
          <m:fPr>
            <m:ctrlPr>
              <w:ins w:id="855" w:author="Chelsey Nieman" w:date="2020-12-23T09:17:00Z">
                <w:rPr>
                  <w:rFonts w:ascii="Cambria Math" w:hAnsi="Cambria Math" w:cs="Times New Roman"/>
                </w:rPr>
              </w:ins>
            </m:ctrlPr>
          </m:fPr>
          <m:num>
            <m:sSub>
              <m:sSubPr>
                <m:ctrlPr>
                  <w:ins w:id="856" w:author="Chelsey Nieman" w:date="2020-12-23T09:17:00Z">
                    <w:rPr>
                      <w:rFonts w:ascii="Cambria Math" w:hAnsi="Cambria Math" w:cs="Times New Roman"/>
                    </w:rPr>
                  </w:ins>
                </m:ctrlPr>
              </m:sSubPr>
              <m:e>
                <m:r>
                  <w:rPr>
                    <w:rFonts w:ascii="Cambria Math" w:hAnsi="Cambria Math" w:cs="Times New Roman"/>
                  </w:rPr>
                  <m:t>c</m:t>
                </m:r>
              </m:e>
              <m:sub>
                <m:sSub>
                  <m:sSubPr>
                    <m:ctrlPr>
                      <w:ins w:id="857"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ins w:id="858"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sub>
            </m:sSub>
            <m:sSub>
              <m:sSubPr>
                <m:ctrlPr>
                  <w:ins w:id="859"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1</m:t>
                </m:r>
              </m:sub>
            </m:sSub>
            <m:sSub>
              <m:sSubPr>
                <m:ctrlPr>
                  <w:ins w:id="860"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sSub>
              <m:sSubPr>
                <m:ctrlPr>
                  <w:ins w:id="861"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num>
          <m:den>
            <m:sSub>
              <m:sSubPr>
                <m:ctrlPr>
                  <w:ins w:id="862" w:author="Chelsey Nieman" w:date="2020-12-23T09:17:00Z">
                    <w:rPr>
                      <w:rFonts w:ascii="Cambria Math" w:hAnsi="Cambria Math" w:cs="Times New Roman"/>
                    </w:rPr>
                  </w:ins>
                </m:ctrlPr>
              </m:sSubPr>
              <m:e>
                <m:r>
                  <w:rPr>
                    <w:rFonts w:ascii="Cambria Math" w:hAnsi="Cambria Math" w:cs="Times New Roman"/>
                  </w:rPr>
                  <m:t>h</m:t>
                </m:r>
              </m:e>
              <m:sub>
                <m:r>
                  <w:rPr>
                    <w:rFonts w:ascii="Cambria Math" w:hAnsi="Cambria Math" w:cs="Times New Roman"/>
                  </w:rPr>
                  <m:t>1</m:t>
                </m:r>
              </m:sub>
            </m:sSub>
            <m:r>
              <w:rPr>
                <w:rFonts w:ascii="Cambria Math" w:hAnsi="Cambria Math" w:cs="Times New Roman"/>
              </w:rPr>
              <m:t>+</m:t>
            </m:r>
            <m:sSub>
              <m:sSubPr>
                <m:ctrlPr>
                  <w:ins w:id="863"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1</m:t>
                </m:r>
              </m:sub>
            </m:sSub>
            <m:r>
              <w:rPr>
                <w:rFonts w:ascii="Cambria Math" w:hAnsi="Cambria Math" w:cs="Times New Roman"/>
              </w:rPr>
              <m:t>+</m:t>
            </m:r>
            <m:sSub>
              <m:sSubPr>
                <m:ctrlPr>
                  <w:ins w:id="864" w:author="Chelsey Nieman" w:date="2020-12-23T09:17:00Z">
                    <w:rPr>
                      <w:rFonts w:ascii="Cambria Math" w:hAnsi="Cambria Math" w:cs="Times New Roman"/>
                    </w:rPr>
                  </w:ins>
                </m:ctrlPr>
              </m:sSubPr>
              <m:e>
                <m:r>
                  <w:rPr>
                    <w:rFonts w:ascii="Cambria Math" w:hAnsi="Cambria Math" w:cs="Times New Roman"/>
                  </w:rPr>
                  <m:t>c</m:t>
                </m:r>
              </m:e>
              <m:sub>
                <m:sSub>
                  <m:sSubPr>
                    <m:ctrlPr>
                      <w:ins w:id="865"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ins w:id="866"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sub>
            </m:sSub>
          </m:den>
        </m:f>
        <m:r>
          <w:rPr>
            <w:rFonts w:ascii="Cambria Math" w:hAnsi="Cambria Math" w:cs="Times New Roman"/>
          </w:rPr>
          <m:t>-</m:t>
        </m:r>
        <m:f>
          <m:fPr>
            <m:ctrlPr>
              <w:ins w:id="867" w:author="Chelsey Nieman" w:date="2020-12-23T09:17:00Z">
                <w:rPr>
                  <w:rFonts w:ascii="Cambria Math" w:hAnsi="Cambria Math" w:cs="Times New Roman"/>
                </w:rPr>
              </w:ins>
            </m:ctrlPr>
          </m:fPr>
          <m:num>
            <m:sSub>
              <m:sSubPr>
                <m:ctrlPr>
                  <w:ins w:id="868" w:author="Chelsey Nieman" w:date="2020-12-23T09:17:00Z">
                    <w:rPr>
                      <w:rFonts w:ascii="Cambria Math" w:hAnsi="Cambria Math" w:cs="Times New Roman"/>
                    </w:rPr>
                  </w:ins>
                </m:ctrlPr>
              </m:sSubPr>
              <m:e>
                <m:r>
                  <w:rPr>
                    <w:rFonts w:ascii="Cambria Math" w:hAnsi="Cambria Math" w:cs="Times New Roman"/>
                  </w:rPr>
                  <m:t>c</m:t>
                </m:r>
              </m:e>
              <m:sub>
                <m:sSub>
                  <m:sSubPr>
                    <m:ctrlPr>
                      <w:ins w:id="869"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ins w:id="870"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sub>
            </m:sSub>
            <m:sSub>
              <m:sSubPr>
                <m:ctrlPr>
                  <w:ins w:id="871"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1</m:t>
                </m:r>
              </m:sub>
            </m:sSub>
            <m:sSub>
              <m:sSubPr>
                <m:ctrlPr>
                  <w:ins w:id="872"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sSub>
              <m:sSubPr>
                <m:ctrlPr>
                  <w:ins w:id="873"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num>
          <m:den>
            <m:sSub>
              <m:sSubPr>
                <m:ctrlPr>
                  <w:ins w:id="874" w:author="Chelsey Nieman" w:date="2020-12-23T09:17:00Z">
                    <w:rPr>
                      <w:rFonts w:ascii="Cambria Math" w:hAnsi="Cambria Math" w:cs="Times New Roman"/>
                    </w:rPr>
                  </w:ins>
                </m:ctrlPr>
              </m:sSubPr>
              <m:e>
                <m:r>
                  <w:rPr>
                    <w:rFonts w:ascii="Cambria Math" w:hAnsi="Cambria Math" w:cs="Times New Roman"/>
                  </w:rPr>
                  <m:t>h</m:t>
                </m:r>
              </m:e>
              <m:sub>
                <m:r>
                  <w:rPr>
                    <w:rFonts w:ascii="Cambria Math" w:hAnsi="Cambria Math" w:cs="Times New Roman"/>
                  </w:rPr>
                  <m:t>1</m:t>
                </m:r>
              </m:sub>
            </m:sSub>
            <m:r>
              <w:rPr>
                <w:rFonts w:ascii="Cambria Math" w:hAnsi="Cambria Math" w:cs="Times New Roman"/>
              </w:rPr>
              <m:t>+</m:t>
            </m:r>
            <m:sSub>
              <m:sSubPr>
                <m:ctrlPr>
                  <w:ins w:id="875"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1</m:t>
                </m:r>
              </m:sub>
            </m:sSub>
            <m:r>
              <w:rPr>
                <w:rFonts w:ascii="Cambria Math" w:hAnsi="Cambria Math" w:cs="Times New Roman"/>
              </w:rPr>
              <m:t>+</m:t>
            </m:r>
            <m:sSub>
              <m:sSubPr>
                <m:ctrlPr>
                  <w:ins w:id="876" w:author="Chelsey Nieman" w:date="2020-12-23T09:17:00Z">
                    <w:rPr>
                      <w:rFonts w:ascii="Cambria Math" w:hAnsi="Cambria Math" w:cs="Times New Roman"/>
                    </w:rPr>
                  </w:ins>
                </m:ctrlPr>
              </m:sSubPr>
              <m:e>
                <m:r>
                  <w:rPr>
                    <w:rFonts w:ascii="Cambria Math" w:hAnsi="Cambria Math" w:cs="Times New Roman"/>
                  </w:rPr>
                  <m:t>c</m:t>
                </m:r>
              </m:e>
              <m:sub>
                <m:sSub>
                  <m:sSubPr>
                    <m:ctrlPr>
                      <w:ins w:id="877"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ins w:id="878"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sub>
            </m:sSub>
            <m:sSub>
              <m:sSubPr>
                <m:ctrlPr>
                  <w:ins w:id="879"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den>
        </m:f>
        <m:r>
          <w:rPr>
            <w:rFonts w:ascii="Cambria Math" w:hAnsi="Cambria Math" w:cs="Times New Roman"/>
          </w:rPr>
          <m:t>-</m:t>
        </m:r>
        <m:sSub>
          <m:sSubPr>
            <m:ctrlPr>
              <w:ins w:id="880" w:author="Chelsey Nieman" w:date="2020-12-23T09:17:00Z">
                <w:rPr>
                  <w:rFonts w:ascii="Cambria Math" w:hAnsi="Cambria Math" w:cs="Times New Roman"/>
                </w:rPr>
              </w:ins>
            </m:ctrlPr>
          </m:sSubPr>
          <m:e>
            <m:r>
              <w:rPr>
                <w:rFonts w:ascii="Cambria Math" w:hAnsi="Cambria Math" w:cs="Times New Roman"/>
              </w:rPr>
              <m:t>c</m:t>
            </m:r>
          </m:e>
          <m:sub>
            <m:sSub>
              <m:sSubPr>
                <m:ctrlPr>
                  <w:ins w:id="881"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ins w:id="882"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sub>
        </m:sSub>
        <m:sSub>
          <m:sSubPr>
            <m:ctrlPr>
              <w:ins w:id="883"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sSub>
          <m:sSubPr>
            <m:ctrlPr>
              <w:ins w:id="884"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885" w:author="Chelsey Nieman" w:date="2020-12-23T09:17:00Z">
                <w:rPr>
                  <w:rFonts w:ascii="Cambria Math" w:hAnsi="Cambria Math" w:cs="Times New Roman"/>
                </w:rPr>
              </w:ins>
            </m:ctrlPr>
          </m:sSubPr>
          <m:e>
            <m:r>
              <w:rPr>
                <w:rFonts w:ascii="Cambria Math" w:hAnsi="Cambria Math" w:cs="Times New Roman"/>
              </w:rPr>
              <m:t>s</m:t>
            </m:r>
          </m:e>
          <m:sub>
            <m:r>
              <w:rPr>
                <w:rFonts w:ascii="Cambria Math" w:hAnsi="Cambria Math" w:cs="Times New Roman"/>
              </w:rPr>
              <m:t>1</m:t>
            </m:r>
          </m:sub>
        </m:sSub>
        <m:sSub>
          <m:sSubPr>
            <m:ctrlPr>
              <w:ins w:id="886"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oMath>
      <w:r w:rsidR="00316186">
        <w:rPr>
          <w:rFonts w:ascii="Times New Roman" w:eastAsiaTheme="minorEastAsia" w:hAnsi="Times New Roman" w:cs="Times New Roman"/>
        </w:rPr>
        <w:t xml:space="preserve"> </w:t>
      </w:r>
      <w:r w:rsidR="00316186">
        <w:rPr>
          <w:rFonts w:ascii="Times New Roman" w:eastAsiaTheme="minorEastAsia" w:hAnsi="Times New Roman" w:cs="Times New Roman"/>
        </w:rPr>
        <w:tab/>
      </w:r>
      <w:r w:rsidR="00316186">
        <w:rPr>
          <w:rFonts w:ascii="Times New Roman" w:eastAsiaTheme="minorEastAsia" w:hAnsi="Times New Roman" w:cs="Times New Roman"/>
        </w:rPr>
        <w:tab/>
        <w:t>Eq. 3</w:t>
      </w:r>
    </w:p>
    <w:p w14:paraId="68A9433A" w14:textId="79150C83" w:rsidR="00DB5BA4" w:rsidRPr="00B233A4" w:rsidRDefault="00D37F90" w:rsidP="003A2A6C">
      <w:pPr>
        <w:pStyle w:val="FirstParagraph"/>
        <w:widowControl w:val="0"/>
        <w:suppressLineNumbers/>
        <w:jc w:val="center"/>
        <w:rPr>
          <w:rFonts w:ascii="Times New Roman" w:hAnsi="Times New Roman" w:cs="Times New Roman"/>
        </w:rPr>
      </w:pPr>
      <m:oMath>
        <m:f>
          <m:fPr>
            <m:ctrlPr>
              <w:ins w:id="887" w:author="Chelsey Nieman" w:date="2020-12-23T09:17:00Z">
                <w:rPr>
                  <w:rFonts w:ascii="Cambria Math" w:hAnsi="Cambria Math" w:cs="Times New Roman"/>
                </w:rPr>
              </w:ins>
            </m:ctrlPr>
          </m:fPr>
          <m:num>
            <m:r>
              <w:rPr>
                <w:rFonts w:ascii="Cambria Math" w:hAnsi="Cambria Math" w:cs="Times New Roman"/>
              </w:rPr>
              <m:t>d</m:t>
            </m:r>
            <m:sSub>
              <m:sSubPr>
                <m:ctrlPr>
                  <w:ins w:id="888"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num>
          <m:den>
            <m:r>
              <w:rPr>
                <w:rFonts w:ascii="Cambria Math" w:hAnsi="Cambria Math" w:cs="Times New Roman"/>
              </w:rPr>
              <m:t>dt</m:t>
            </m:r>
          </m:den>
        </m:f>
        <m:r>
          <w:rPr>
            <w:rFonts w:ascii="Cambria Math" w:hAnsi="Cambria Math" w:cs="Times New Roman"/>
          </w:rPr>
          <m:t>=</m:t>
        </m:r>
        <m:sSub>
          <m:sSubPr>
            <m:ctrlPr>
              <w:ins w:id="889" w:author="Chelsey Nieman" w:date="2020-12-23T09:17:00Z">
                <w:rPr>
                  <w:rFonts w:ascii="Cambria Math" w:hAnsi="Cambria Math" w:cs="Times New Roman"/>
                  <w:i/>
                </w:rPr>
              </w:ins>
            </m:ctrlPr>
          </m:sSubPr>
          <m:e>
            <m:r>
              <w:rPr>
                <w:rFonts w:ascii="Cambria Math" w:hAnsi="Cambria Math" w:cs="Times New Roman"/>
              </w:rPr>
              <m:t>a</m:t>
            </m:r>
          </m:e>
          <m:sub>
            <m:r>
              <w:rPr>
                <w:rFonts w:ascii="Cambria Math" w:hAnsi="Cambria Math" w:cs="Times New Roman"/>
              </w:rPr>
              <m:t>2</m:t>
            </m:r>
          </m:sub>
        </m:sSub>
        <m:sSub>
          <m:sSubPr>
            <m:ctrlPr>
              <w:ins w:id="890"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sSup>
          <m:sSupPr>
            <m:ctrlPr>
              <w:ins w:id="891" w:author="Chelsey Nieman" w:date="2020-12-23T09:17:00Z">
                <w:rPr>
                  <w:rFonts w:ascii="Cambria Math" w:hAnsi="Cambria Math" w:cs="Times New Roman"/>
                  <w:i/>
                </w:rPr>
              </w:ins>
            </m:ctrlPr>
          </m:sSupPr>
          <m:e>
            <m:r>
              <w:rPr>
                <w:rFonts w:ascii="Cambria Math" w:hAnsi="Cambria Math" w:cs="Times New Roman"/>
              </w:rPr>
              <m:t>e</m:t>
            </m:r>
          </m:e>
          <m:sup>
            <m:r>
              <w:rPr>
                <w:rFonts w:ascii="Cambria Math" w:hAnsi="Cambria Math" w:cs="Times New Roman"/>
              </w:rPr>
              <m:t>-</m:t>
            </m:r>
            <m:sSub>
              <m:sSubPr>
                <m:ctrlPr>
                  <w:ins w:id="892" w:author="Chelsey Nieman" w:date="2020-12-23T09:17:00Z">
                    <w:rPr>
                      <w:rFonts w:ascii="Cambria Math" w:hAnsi="Cambria Math" w:cs="Times New Roman"/>
                      <w:i/>
                    </w:rPr>
                  </w:ins>
                </m:ctrlPr>
              </m:sSubPr>
              <m:e>
                <m:sSub>
                  <m:sSubPr>
                    <m:ctrlPr>
                      <w:ins w:id="893" w:author="Chelsey Nieman" w:date="2020-12-23T09:17:00Z">
                        <w:rPr>
                          <w:rFonts w:ascii="Cambria Math" w:hAnsi="Cambria Math" w:cs="Times New Roman"/>
                          <w:i/>
                        </w:rPr>
                      </w:ins>
                    </m:ctrlPr>
                  </m:sSubPr>
                  <m:e>
                    <m:r>
                      <w:rPr>
                        <w:rFonts w:ascii="Cambria Math" w:hAnsi="Cambria Math" w:cs="Times New Roman"/>
                      </w:rPr>
                      <m:t>b</m:t>
                    </m:r>
                  </m:e>
                  <m:sub>
                    <m:r>
                      <w:rPr>
                        <w:rFonts w:ascii="Cambria Math" w:hAnsi="Cambria Math" w:cs="Times New Roman"/>
                      </w:rPr>
                      <m:t>2</m:t>
                    </m:r>
                  </m:sub>
                </m:sSub>
                <m:r>
                  <w:rPr>
                    <w:rFonts w:ascii="Cambria Math" w:hAnsi="Cambria Math" w:cs="Times New Roman"/>
                  </w:rPr>
                  <m:t>A</m:t>
                </m:r>
              </m:e>
              <m:sub>
                <m:r>
                  <w:rPr>
                    <w:rFonts w:ascii="Cambria Math" w:hAnsi="Cambria Math" w:cs="Times New Roman"/>
                  </w:rPr>
                  <m:t>2</m:t>
                </m:r>
              </m:sub>
            </m:sSub>
          </m:sup>
        </m:sSup>
        <m:r>
          <w:rPr>
            <w:rFonts w:ascii="Cambria Math" w:hAnsi="Cambria Math" w:cs="Times New Roman"/>
          </w:rPr>
          <m:t>+</m:t>
        </m:r>
        <m:sSub>
          <m:sSubPr>
            <m:ctrlPr>
              <w:ins w:id="894" w:author="Chelsey Nieman" w:date="2020-12-23T09:17:00Z">
                <w:rPr>
                  <w:rFonts w:ascii="Cambria Math" w:hAnsi="Cambria Math" w:cs="Times New Roman"/>
                </w:rPr>
              </w:ins>
            </m:ctrlPr>
          </m:sSubPr>
          <m:e>
            <m:r>
              <w:rPr>
                <w:rFonts w:ascii="Cambria Math" w:hAnsi="Cambria Math" w:cs="Times New Roman"/>
              </w:rPr>
              <m:t>k</m:t>
            </m:r>
          </m:e>
          <m:sub>
            <m:r>
              <w:rPr>
                <w:rFonts w:ascii="Cambria Math" w:hAnsi="Cambria Math" w:cs="Times New Roman"/>
              </w:rPr>
              <m:t>2</m:t>
            </m:r>
          </m:sub>
        </m:sSub>
        <m:r>
          <w:rPr>
            <w:rFonts w:ascii="Cambria Math" w:hAnsi="Cambria Math" w:cs="Times New Roman"/>
          </w:rPr>
          <m:t>-</m:t>
        </m:r>
        <m:f>
          <m:fPr>
            <m:ctrlPr>
              <w:ins w:id="895" w:author="Chelsey Nieman" w:date="2020-12-23T09:17:00Z">
                <w:rPr>
                  <w:rFonts w:ascii="Cambria Math" w:hAnsi="Cambria Math" w:cs="Times New Roman"/>
                </w:rPr>
              </w:ins>
            </m:ctrlPr>
          </m:fPr>
          <m:num>
            <m:sSub>
              <m:sSubPr>
                <m:ctrlPr>
                  <w:ins w:id="896" w:author="Chelsey Nieman" w:date="2020-12-23T09:17:00Z">
                    <w:rPr>
                      <w:rFonts w:ascii="Cambria Math" w:hAnsi="Cambria Math" w:cs="Times New Roman"/>
                    </w:rPr>
                  </w:ins>
                </m:ctrlPr>
              </m:sSubPr>
              <m:e>
                <m:r>
                  <w:rPr>
                    <w:rFonts w:ascii="Cambria Math" w:hAnsi="Cambria Math" w:cs="Times New Roman"/>
                  </w:rPr>
                  <m:t>c</m:t>
                </m:r>
              </m:e>
              <m:sub>
                <m:sSub>
                  <m:sSubPr>
                    <m:ctrlPr>
                      <w:ins w:id="897"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898"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sub>
            </m:sSub>
            <m:sSub>
              <m:sSubPr>
                <m:ctrlPr>
                  <w:ins w:id="899"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2</m:t>
                </m:r>
              </m:sub>
            </m:sSub>
            <m:sSub>
              <m:sSubPr>
                <m:ctrlPr>
                  <w:ins w:id="900"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sSub>
              <m:sSubPr>
                <m:ctrlPr>
                  <w:ins w:id="901"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num>
          <m:den>
            <m:sSub>
              <m:sSubPr>
                <m:ctrlPr>
                  <w:ins w:id="902" w:author="Chelsey Nieman" w:date="2020-12-23T09:17:00Z">
                    <w:rPr>
                      <w:rFonts w:ascii="Cambria Math" w:hAnsi="Cambria Math" w:cs="Times New Roman"/>
                    </w:rPr>
                  </w:ins>
                </m:ctrlPr>
              </m:sSubPr>
              <m:e>
                <m:r>
                  <w:rPr>
                    <w:rFonts w:ascii="Cambria Math" w:hAnsi="Cambria Math" w:cs="Times New Roman"/>
                  </w:rPr>
                  <m:t>h</m:t>
                </m:r>
              </m:e>
              <m:sub>
                <m:r>
                  <w:rPr>
                    <w:rFonts w:ascii="Cambria Math" w:hAnsi="Cambria Math" w:cs="Times New Roman"/>
                  </w:rPr>
                  <m:t>2</m:t>
                </m:r>
              </m:sub>
            </m:sSub>
            <m:r>
              <w:rPr>
                <w:rFonts w:ascii="Cambria Math" w:hAnsi="Cambria Math" w:cs="Times New Roman"/>
              </w:rPr>
              <m:t>+</m:t>
            </m:r>
            <m:sSub>
              <m:sSubPr>
                <m:ctrlPr>
                  <w:ins w:id="903"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2</m:t>
                </m:r>
              </m:sub>
            </m:sSub>
            <m:r>
              <w:rPr>
                <w:rFonts w:ascii="Cambria Math" w:hAnsi="Cambria Math" w:cs="Times New Roman"/>
              </w:rPr>
              <m:t>+</m:t>
            </m:r>
            <m:sSub>
              <m:sSubPr>
                <m:ctrlPr>
                  <w:ins w:id="904" w:author="Chelsey Nieman" w:date="2020-12-23T09:17:00Z">
                    <w:rPr>
                      <w:rFonts w:ascii="Cambria Math" w:hAnsi="Cambria Math" w:cs="Times New Roman"/>
                    </w:rPr>
                  </w:ins>
                </m:ctrlPr>
              </m:sSubPr>
              <m:e>
                <m:r>
                  <w:rPr>
                    <w:rFonts w:ascii="Cambria Math" w:hAnsi="Cambria Math" w:cs="Times New Roman"/>
                  </w:rPr>
                  <m:t>c</m:t>
                </m:r>
              </m:e>
              <m:sub>
                <m:sSub>
                  <m:sSubPr>
                    <m:ctrlPr>
                      <w:ins w:id="905"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906"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2</m:t>
                    </m:r>
                  </m:sub>
                </m:sSub>
              </m:sub>
            </m:sSub>
          </m:den>
        </m:f>
        <m:r>
          <w:rPr>
            <w:rFonts w:ascii="Cambria Math" w:hAnsi="Cambria Math" w:cs="Times New Roman"/>
          </w:rPr>
          <m:t>-</m:t>
        </m:r>
        <m:f>
          <m:fPr>
            <m:ctrlPr>
              <w:ins w:id="907" w:author="Chelsey Nieman" w:date="2020-12-23T09:17:00Z">
                <w:rPr>
                  <w:rFonts w:ascii="Cambria Math" w:hAnsi="Cambria Math" w:cs="Times New Roman"/>
                </w:rPr>
              </w:ins>
            </m:ctrlPr>
          </m:fPr>
          <m:num>
            <m:sSub>
              <m:sSubPr>
                <m:ctrlPr>
                  <w:ins w:id="908" w:author="Chelsey Nieman" w:date="2020-12-23T09:17:00Z">
                    <w:rPr>
                      <w:rFonts w:ascii="Cambria Math" w:hAnsi="Cambria Math" w:cs="Times New Roman"/>
                    </w:rPr>
                  </w:ins>
                </m:ctrlPr>
              </m:sSubPr>
              <m:e>
                <m:r>
                  <w:rPr>
                    <w:rFonts w:ascii="Cambria Math" w:hAnsi="Cambria Math" w:cs="Times New Roman"/>
                  </w:rPr>
                  <m:t>c</m:t>
                </m:r>
              </m:e>
              <m:sub>
                <m:sSub>
                  <m:sSubPr>
                    <m:ctrlPr>
                      <w:ins w:id="909"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910"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sub>
            </m:sSub>
            <m:sSub>
              <m:sSubPr>
                <m:ctrlPr>
                  <w:ins w:id="911"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2</m:t>
                </m:r>
              </m:sub>
            </m:sSub>
            <m:sSub>
              <m:sSubPr>
                <m:ctrlPr>
                  <w:ins w:id="912"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sSub>
              <m:sSubPr>
                <m:ctrlPr>
                  <w:ins w:id="913"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num>
          <m:den>
            <m:sSub>
              <m:sSubPr>
                <m:ctrlPr>
                  <w:ins w:id="914" w:author="Chelsey Nieman" w:date="2020-12-23T09:17:00Z">
                    <w:rPr>
                      <w:rFonts w:ascii="Cambria Math" w:hAnsi="Cambria Math" w:cs="Times New Roman"/>
                    </w:rPr>
                  </w:ins>
                </m:ctrlPr>
              </m:sSubPr>
              <m:e>
                <m:r>
                  <w:rPr>
                    <w:rFonts w:ascii="Cambria Math" w:hAnsi="Cambria Math" w:cs="Times New Roman"/>
                  </w:rPr>
                  <m:t>h</m:t>
                </m:r>
              </m:e>
              <m:sub>
                <m:r>
                  <w:rPr>
                    <w:rFonts w:ascii="Cambria Math" w:hAnsi="Cambria Math" w:cs="Times New Roman"/>
                  </w:rPr>
                  <m:t>2</m:t>
                </m:r>
              </m:sub>
            </m:sSub>
            <m:r>
              <w:rPr>
                <w:rFonts w:ascii="Cambria Math" w:hAnsi="Cambria Math" w:cs="Times New Roman"/>
              </w:rPr>
              <m:t>+</m:t>
            </m:r>
            <m:sSub>
              <m:sSubPr>
                <m:ctrlPr>
                  <w:ins w:id="915"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2</m:t>
                </m:r>
              </m:sub>
            </m:sSub>
            <m:r>
              <w:rPr>
                <w:rFonts w:ascii="Cambria Math" w:hAnsi="Cambria Math" w:cs="Times New Roman"/>
              </w:rPr>
              <m:t>+</m:t>
            </m:r>
            <m:sSub>
              <m:sSubPr>
                <m:ctrlPr>
                  <w:ins w:id="916" w:author="Chelsey Nieman" w:date="2020-12-23T09:17:00Z">
                    <w:rPr>
                      <w:rFonts w:ascii="Cambria Math" w:hAnsi="Cambria Math" w:cs="Times New Roman"/>
                    </w:rPr>
                  </w:ins>
                </m:ctrlPr>
              </m:sSubPr>
              <m:e>
                <m:r>
                  <w:rPr>
                    <w:rFonts w:ascii="Cambria Math" w:hAnsi="Cambria Math" w:cs="Times New Roman"/>
                  </w:rPr>
                  <m:t>c</m:t>
                </m:r>
              </m:e>
              <m:sub>
                <m:sSub>
                  <m:sSubPr>
                    <m:ctrlPr>
                      <w:ins w:id="917"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918"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sub>
            </m:sSub>
            <m:sSub>
              <m:sSubPr>
                <m:ctrlPr>
                  <w:ins w:id="919"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den>
        </m:f>
        <m:r>
          <w:rPr>
            <w:rFonts w:ascii="Cambria Math" w:hAnsi="Cambria Math" w:cs="Times New Roman"/>
          </w:rPr>
          <m:t>-</m:t>
        </m:r>
        <m:sSub>
          <m:sSubPr>
            <m:ctrlPr>
              <w:ins w:id="920" w:author="Chelsey Nieman" w:date="2020-12-23T09:17:00Z">
                <w:rPr>
                  <w:rFonts w:ascii="Cambria Math" w:hAnsi="Cambria Math" w:cs="Times New Roman"/>
                </w:rPr>
              </w:ins>
            </m:ctrlPr>
          </m:sSubPr>
          <m:e>
            <m:r>
              <w:rPr>
                <w:rFonts w:ascii="Cambria Math" w:hAnsi="Cambria Math" w:cs="Times New Roman"/>
              </w:rPr>
              <m:t>c</m:t>
            </m:r>
          </m:e>
          <m:sub>
            <m:sSub>
              <m:sSubPr>
                <m:ctrlPr>
                  <w:ins w:id="921"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922"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sub>
        </m:sSub>
        <m:sSub>
          <m:sSubPr>
            <m:ctrlPr>
              <w:ins w:id="923"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sSub>
          <m:sSubPr>
            <m:ctrlPr>
              <w:ins w:id="924"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ins w:id="925" w:author="Chelsey Nieman" w:date="2020-12-23T09:17:00Z">
                <w:rPr>
                  <w:rFonts w:ascii="Cambria Math" w:hAnsi="Cambria Math" w:cs="Times New Roman"/>
                </w:rPr>
              </w:ins>
            </m:ctrlPr>
          </m:sSubPr>
          <m:e>
            <m:r>
              <w:rPr>
                <w:rFonts w:ascii="Cambria Math" w:hAnsi="Cambria Math" w:cs="Times New Roman"/>
              </w:rPr>
              <m:t>s</m:t>
            </m:r>
          </m:e>
          <m:sub>
            <m:r>
              <w:rPr>
                <w:rFonts w:ascii="Cambria Math" w:hAnsi="Cambria Math" w:cs="Times New Roman"/>
              </w:rPr>
              <m:t>2</m:t>
            </m:r>
          </m:sub>
        </m:sSub>
        <m:sSub>
          <m:sSubPr>
            <m:ctrlPr>
              <w:ins w:id="926"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oMath>
      <w:r w:rsidR="00316186">
        <w:rPr>
          <w:rFonts w:ascii="Times New Roman" w:eastAsiaTheme="minorEastAsia" w:hAnsi="Times New Roman" w:cs="Times New Roman"/>
        </w:rPr>
        <w:t xml:space="preserve">  </w:t>
      </w:r>
      <w:r w:rsidR="00316186">
        <w:rPr>
          <w:rFonts w:ascii="Times New Roman" w:eastAsiaTheme="minorEastAsia" w:hAnsi="Times New Roman" w:cs="Times New Roman"/>
        </w:rPr>
        <w:tab/>
      </w:r>
      <w:r w:rsidR="00316186">
        <w:rPr>
          <w:rFonts w:ascii="Times New Roman" w:eastAsiaTheme="minorEastAsia" w:hAnsi="Times New Roman" w:cs="Times New Roman"/>
        </w:rPr>
        <w:tab/>
        <w:t>Eq. 4</w:t>
      </w:r>
    </w:p>
    <w:p w14:paraId="4084F9E3" w14:textId="6D4245C4" w:rsidR="00DB5BA4" w:rsidRDefault="00E05CA0">
      <w:pPr>
        <w:pStyle w:val="FirstParagraph"/>
        <w:widowControl w:val="0"/>
        <w:suppressLineNumbers/>
        <w:ind w:firstLine="720"/>
        <w:rPr>
          <w:ins w:id="927" w:author="Chelsey Nieman" w:date="2020-12-23T09:42:00Z"/>
          <w:rFonts w:ascii="Times New Roman" w:hAnsi="Times New Roman" w:cs="Times New Roman"/>
        </w:rPr>
      </w:pPr>
      <w:r w:rsidRPr="00B233A4">
        <w:rPr>
          <w:rFonts w:ascii="Times New Roman" w:hAnsi="Times New Roman" w:cs="Times New Roman"/>
        </w:rPr>
        <w:lastRenderedPageBreak/>
        <w:t xml:space="preserve">Juveniles are produced through </w:t>
      </w:r>
      <w:commentRangeStart w:id="928"/>
      <w:del w:id="929" w:author="Colin Dassow" w:date="2020-12-29T10:56:00Z">
        <w:r w:rsidRPr="00B233A4" w:rsidDel="005B5D26">
          <w:rPr>
            <w:rFonts w:ascii="Times New Roman" w:hAnsi="Times New Roman" w:cs="Times New Roman"/>
          </w:rPr>
          <w:delText>density</w:delText>
        </w:r>
        <w:r w:rsidR="00635D1F" w:rsidDel="005B5D26">
          <w:rPr>
            <w:rFonts w:ascii="Times New Roman" w:hAnsi="Times New Roman" w:cs="Times New Roman"/>
          </w:rPr>
          <w:delText>-</w:delText>
        </w:r>
        <w:r w:rsidRPr="00B233A4" w:rsidDel="005B5D26">
          <w:rPr>
            <w:rFonts w:ascii="Times New Roman" w:hAnsi="Times New Roman" w:cs="Times New Roman"/>
          </w:rPr>
          <w:delText xml:space="preserve">dependent recruitment based on </w:delText>
        </w:r>
        <w:commentRangeEnd w:id="928"/>
        <w:r w:rsidR="009C3A1E" w:rsidDel="005B5D26">
          <w:rPr>
            <w:rStyle w:val="CommentReference"/>
          </w:rPr>
          <w:commentReference w:id="928"/>
        </w:r>
      </w:del>
      <w:r w:rsidRPr="00B233A4">
        <w:rPr>
          <w:rFonts w:ascii="Times New Roman" w:hAnsi="Times New Roman" w:cs="Times New Roman"/>
        </w:rPr>
        <w:t>Ricker stock-recruitment relationships</w:t>
      </w:r>
      <w:ins w:id="930" w:author="Chelsey Nieman" w:date="2020-12-28T09:20:00Z">
        <w:r w:rsidR="009C3A1E">
          <w:rPr>
            <w:rFonts w:ascii="Times New Roman" w:hAnsi="Times New Roman" w:cs="Times New Roman"/>
          </w:rPr>
          <w:t xml:space="preserve"> (Ricker, 1975)</w:t>
        </w:r>
      </w:ins>
      <w:r w:rsidRPr="00B233A4">
        <w:rPr>
          <w:rFonts w:ascii="Times New Roman" w:hAnsi="Times New Roman" w:cs="Times New Roman"/>
        </w:rPr>
        <w:t xml:space="preserve">. Additionally, stocking of juveniles can be imposed through </w:t>
      </w:r>
      <m:oMath>
        <m:sSub>
          <m:sSubPr>
            <m:ctrlPr>
              <w:ins w:id="931" w:author="Chelsey Nieman" w:date="2020-12-23T09:17:00Z">
                <w:rPr>
                  <w:rFonts w:ascii="Cambria Math" w:hAnsi="Cambria Math" w:cs="Times New Roman"/>
                </w:rPr>
              </w:ins>
            </m:ctrlPr>
          </m:sSubPr>
          <m:e>
            <m:r>
              <w:rPr>
                <w:rFonts w:ascii="Cambria Math" w:hAnsi="Cambria Math" w:cs="Times New Roman"/>
              </w:rPr>
              <m:t>k</m:t>
            </m:r>
          </m:e>
          <m:sub>
            <m:r>
              <w:rPr>
                <w:rFonts w:ascii="Cambria Math" w:hAnsi="Cambria Math" w:cs="Times New Roman"/>
              </w:rPr>
              <m:t>1</m:t>
            </m:r>
          </m:sub>
        </m:sSub>
      </m:oMath>
      <w:r w:rsidRPr="00B233A4">
        <w:rPr>
          <w:rFonts w:ascii="Times New Roman" w:hAnsi="Times New Roman" w:cs="Times New Roman"/>
        </w:rPr>
        <w:t xml:space="preserve"> and </w:t>
      </w:r>
      <m:oMath>
        <m:sSub>
          <m:sSubPr>
            <m:ctrlPr>
              <w:ins w:id="932" w:author="Chelsey Nieman" w:date="2020-12-23T09:17:00Z">
                <w:rPr>
                  <w:rFonts w:ascii="Cambria Math" w:hAnsi="Cambria Math" w:cs="Times New Roman"/>
                </w:rPr>
              </w:ins>
            </m:ctrlPr>
          </m:sSubPr>
          <m:e>
            <m:r>
              <w:rPr>
                <w:rFonts w:ascii="Cambria Math" w:hAnsi="Cambria Math" w:cs="Times New Roman"/>
              </w:rPr>
              <m:t>k</m:t>
            </m:r>
          </m:e>
          <m:sub>
            <m:r>
              <w:rPr>
                <w:rFonts w:ascii="Cambria Math" w:hAnsi="Cambria Math" w:cs="Times New Roman"/>
              </w:rPr>
              <m:t>2</m:t>
            </m:r>
          </m:sub>
        </m:sSub>
      </m:oMath>
      <w:r w:rsidRPr="00B233A4">
        <w:rPr>
          <w:rFonts w:ascii="Times New Roman" w:hAnsi="Times New Roman" w:cs="Times New Roman"/>
        </w:rPr>
        <w:t xml:space="preserve">. Juveniles are removed from the population </w:t>
      </w:r>
      <w:ins w:id="933" w:author="Chelsey Nieman" w:date="2020-12-28T09:21:00Z">
        <w:r w:rsidR="009C3A1E">
          <w:rPr>
            <w:rFonts w:ascii="Times New Roman" w:hAnsi="Times New Roman" w:cs="Times New Roman"/>
          </w:rPr>
          <w:t>in</w:t>
        </w:r>
      </w:ins>
      <w:del w:id="934" w:author="Chelsey Nieman" w:date="2020-12-28T09:21:00Z">
        <w:r w:rsidR="00635D1F" w:rsidDel="009C3A1E">
          <w:rPr>
            <w:rFonts w:ascii="Times New Roman" w:hAnsi="Times New Roman" w:cs="Times New Roman"/>
          </w:rPr>
          <w:delText>by</w:delText>
        </w:r>
      </w:del>
      <w:r w:rsidRPr="00B233A4">
        <w:rPr>
          <w:rFonts w:ascii="Times New Roman" w:hAnsi="Times New Roman" w:cs="Times New Roman"/>
        </w:rPr>
        <w:t xml:space="preserve"> one of three ways. The strength of each mortality source is represented by the parameter </w:t>
      </w:r>
      <m:oMath>
        <m:r>
          <w:rPr>
            <w:rFonts w:ascii="Cambria Math" w:hAnsi="Cambria Math" w:cs="Times New Roman"/>
          </w:rPr>
          <m:t>c,</m:t>
        </m:r>
      </m:oMath>
      <w:r w:rsidRPr="00B233A4">
        <w:rPr>
          <w:rFonts w:ascii="Times New Roman" w:hAnsi="Times New Roman" w:cs="Times New Roman"/>
        </w:rPr>
        <w:t xml:space="preserve"> which can be thought of in general terms as the ‘effect’ of one species/life stage on another. </w:t>
      </w:r>
      <w:ins w:id="935" w:author="Chelsey Nieman" w:date="2020-12-28T09:21:00Z">
        <w:r w:rsidR="009C3A1E">
          <w:rPr>
            <w:rFonts w:ascii="Times New Roman" w:hAnsi="Times New Roman" w:cs="Times New Roman"/>
          </w:rPr>
          <w:t>First, j</w:t>
        </w:r>
      </w:ins>
      <w:del w:id="936" w:author="Chelsey Nieman" w:date="2020-12-28T09:21:00Z">
        <w:r w:rsidRPr="00B233A4" w:rsidDel="009C3A1E">
          <w:rPr>
            <w:rFonts w:ascii="Times New Roman" w:hAnsi="Times New Roman" w:cs="Times New Roman"/>
          </w:rPr>
          <w:delText>J</w:delText>
        </w:r>
      </w:del>
      <w:r w:rsidRPr="00B233A4">
        <w:rPr>
          <w:rFonts w:ascii="Times New Roman" w:hAnsi="Times New Roman" w:cs="Times New Roman"/>
        </w:rPr>
        <w:t xml:space="preserve">uvenile mortality </w:t>
      </w:r>
      <w:ins w:id="937" w:author="Chelsey Nieman" w:date="2020-12-28T09:21:00Z">
        <w:r w:rsidR="009C3A1E">
          <w:rPr>
            <w:rFonts w:ascii="Times New Roman" w:hAnsi="Times New Roman" w:cs="Times New Roman"/>
          </w:rPr>
          <w:t xml:space="preserve">can </w:t>
        </w:r>
      </w:ins>
      <w:r w:rsidRPr="00B233A4">
        <w:rPr>
          <w:rFonts w:ascii="Times New Roman" w:hAnsi="Times New Roman" w:cs="Times New Roman"/>
        </w:rPr>
        <w:t>occur</w:t>
      </w:r>
      <w:del w:id="938" w:author="Chelsey Nieman" w:date="2020-12-28T09:21:00Z">
        <w:r w:rsidRPr="00B233A4" w:rsidDel="009C3A1E">
          <w:rPr>
            <w:rFonts w:ascii="Times New Roman" w:hAnsi="Times New Roman" w:cs="Times New Roman"/>
          </w:rPr>
          <w:delText>s</w:delText>
        </w:r>
      </w:del>
      <w:r w:rsidRPr="00B233A4">
        <w:rPr>
          <w:rFonts w:ascii="Times New Roman" w:hAnsi="Times New Roman" w:cs="Times New Roman"/>
        </w:rPr>
        <w:t xml:space="preserve"> through cannibalism </w:t>
      </w:r>
      <m:oMath>
        <m:sSub>
          <m:sSubPr>
            <m:ctrlPr>
              <w:ins w:id="939" w:author="Chelsey Nieman" w:date="2020-12-23T09:17:00Z">
                <w:rPr>
                  <w:rFonts w:ascii="Cambria Math" w:hAnsi="Cambria Math" w:cs="Times New Roman"/>
                </w:rPr>
              </w:ins>
            </m:ctrlPr>
          </m:sSubPr>
          <m:e>
            <m:r>
              <w:rPr>
                <w:rFonts w:ascii="Cambria Math" w:hAnsi="Cambria Math" w:cs="Times New Roman"/>
              </w:rPr>
              <m:t>c</m:t>
            </m:r>
          </m:e>
          <m:sub>
            <m:sSub>
              <m:sSubPr>
                <m:ctrlPr>
                  <w:ins w:id="940"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r>
              <w:rPr>
                <w:rFonts w:ascii="Cambria Math" w:hAnsi="Cambria Math" w:cs="Times New Roman"/>
              </w:rPr>
              <m:t>,</m:t>
            </m:r>
            <m:sSub>
              <m:sSubPr>
                <m:ctrlPr>
                  <w:ins w:id="941"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sub>
        </m:sSub>
        <m:sSub>
          <m:sSubPr>
            <m:ctrlPr>
              <w:ins w:id="942"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sSub>
          <m:sSubPr>
            <m:ctrlPr>
              <w:ins w:id="943"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oMath>
      <w:r w:rsidRPr="00B233A4">
        <w:rPr>
          <w:rFonts w:ascii="Times New Roman" w:hAnsi="Times New Roman" w:cs="Times New Roman"/>
        </w:rPr>
        <w:t xml:space="preserve"> (read this as ‘the effect of </w:t>
      </w:r>
      <m:oMath>
        <m:sSub>
          <m:sSubPr>
            <m:ctrlPr>
              <w:ins w:id="944"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oMath>
      <w:r w:rsidRPr="00B233A4">
        <w:rPr>
          <w:rFonts w:ascii="Times New Roman" w:hAnsi="Times New Roman" w:cs="Times New Roman"/>
        </w:rPr>
        <w:t xml:space="preserve"> on </w:t>
      </w:r>
      <m:oMath>
        <m:sSub>
          <m:sSubPr>
            <m:ctrlPr>
              <w:ins w:id="945"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1</m:t>
            </m:r>
          </m:sub>
        </m:sSub>
      </m:oMath>
      <w:r w:rsidRPr="00B233A4">
        <w:rPr>
          <w:rFonts w:ascii="Times New Roman" w:hAnsi="Times New Roman" w:cs="Times New Roman"/>
        </w:rPr>
        <w:t>’)</w:t>
      </w:r>
      <w:r w:rsidR="00635D1F">
        <w:rPr>
          <w:rFonts w:ascii="Times New Roman" w:hAnsi="Times New Roman" w:cs="Times New Roman"/>
        </w:rPr>
        <w:t>,</w:t>
      </w:r>
      <w:r w:rsidRPr="00B233A4">
        <w:rPr>
          <w:rFonts w:ascii="Times New Roman" w:hAnsi="Times New Roman" w:cs="Times New Roman"/>
        </w:rPr>
        <w:t xml:space="preserve"> which is dependent on refuge dynamics. Second, juveniles </w:t>
      </w:r>
      <w:ins w:id="946" w:author="Chelsey Nieman" w:date="2020-12-28T09:21:00Z">
        <w:r w:rsidR="009C3A1E">
          <w:rPr>
            <w:rFonts w:ascii="Times New Roman" w:hAnsi="Times New Roman" w:cs="Times New Roman"/>
          </w:rPr>
          <w:t xml:space="preserve">can be removed </w:t>
        </w:r>
      </w:ins>
      <w:del w:id="947" w:author="Chelsey Nieman" w:date="2020-12-28T09:21:00Z">
        <w:r w:rsidRPr="00B233A4" w:rsidDel="009C3A1E">
          <w:rPr>
            <w:rFonts w:ascii="Times New Roman" w:hAnsi="Times New Roman" w:cs="Times New Roman"/>
          </w:rPr>
          <w:delText xml:space="preserve">undergo mortality </w:delText>
        </w:r>
      </w:del>
      <w:r w:rsidRPr="00B233A4">
        <w:rPr>
          <w:rFonts w:ascii="Times New Roman" w:hAnsi="Times New Roman" w:cs="Times New Roman"/>
        </w:rPr>
        <w:t xml:space="preserve">through predation by adults of the opposite species </w:t>
      </w:r>
      <m:oMath>
        <m:f>
          <m:fPr>
            <m:ctrlPr>
              <w:ins w:id="948" w:author="Chelsey Nieman" w:date="2020-12-23T09:17:00Z">
                <w:rPr>
                  <w:rFonts w:ascii="Cambria Math" w:hAnsi="Cambria Math" w:cs="Times New Roman"/>
                </w:rPr>
              </w:ins>
            </m:ctrlPr>
          </m:fPr>
          <m:num>
            <m:sSub>
              <m:sSubPr>
                <m:ctrlPr>
                  <w:ins w:id="949" w:author="Chelsey Nieman" w:date="2020-12-23T09:17:00Z">
                    <w:rPr>
                      <w:rFonts w:ascii="Cambria Math" w:hAnsi="Cambria Math" w:cs="Times New Roman"/>
                    </w:rPr>
                  </w:ins>
                </m:ctrlPr>
              </m:sSubPr>
              <m:e>
                <m:r>
                  <w:rPr>
                    <w:rFonts w:ascii="Cambria Math" w:hAnsi="Cambria Math" w:cs="Times New Roman"/>
                  </w:rPr>
                  <m:t>c</m:t>
                </m:r>
              </m:e>
              <m:sub>
                <m:sSub>
                  <m:sSubPr>
                    <m:ctrlPr>
                      <w:ins w:id="950"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951"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sub>
            </m:sSub>
            <m:sSub>
              <m:sSubPr>
                <m:ctrlPr>
                  <w:ins w:id="952"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2</m:t>
                </m:r>
              </m:sub>
            </m:sSub>
            <m:sSub>
              <m:sSubPr>
                <m:ctrlPr>
                  <w:ins w:id="953"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sSub>
              <m:sSubPr>
                <m:ctrlPr>
                  <w:ins w:id="954"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num>
          <m:den>
            <m:sSub>
              <m:sSubPr>
                <m:ctrlPr>
                  <w:ins w:id="955" w:author="Chelsey Nieman" w:date="2020-12-23T09:17:00Z">
                    <w:rPr>
                      <w:rFonts w:ascii="Cambria Math" w:hAnsi="Cambria Math" w:cs="Times New Roman"/>
                    </w:rPr>
                  </w:ins>
                </m:ctrlPr>
              </m:sSubPr>
              <m:e>
                <m:r>
                  <w:rPr>
                    <w:rFonts w:ascii="Cambria Math" w:hAnsi="Cambria Math" w:cs="Times New Roman"/>
                  </w:rPr>
                  <m:t>h</m:t>
                </m:r>
              </m:e>
              <m:sub>
                <m:r>
                  <w:rPr>
                    <w:rFonts w:ascii="Cambria Math" w:hAnsi="Cambria Math" w:cs="Times New Roman"/>
                  </w:rPr>
                  <m:t>2</m:t>
                </m:r>
              </m:sub>
            </m:sSub>
            <m:r>
              <w:rPr>
                <w:rFonts w:ascii="Cambria Math" w:hAnsi="Cambria Math" w:cs="Times New Roman"/>
              </w:rPr>
              <m:t>+</m:t>
            </m:r>
            <m:sSub>
              <m:sSubPr>
                <m:ctrlPr>
                  <w:ins w:id="956" w:author="Chelsey Nieman" w:date="2020-12-23T09:17:00Z">
                    <w:rPr>
                      <w:rFonts w:ascii="Cambria Math" w:hAnsi="Cambria Math" w:cs="Times New Roman"/>
                    </w:rPr>
                  </w:ins>
                </m:ctrlPr>
              </m:sSubPr>
              <m:e>
                <m:r>
                  <w:rPr>
                    <w:rFonts w:ascii="Cambria Math" w:hAnsi="Cambria Math" w:cs="Times New Roman"/>
                  </w:rPr>
                  <m:t>v</m:t>
                </m:r>
              </m:e>
              <m:sub>
                <m:r>
                  <w:rPr>
                    <w:rFonts w:ascii="Cambria Math" w:hAnsi="Cambria Math" w:cs="Times New Roman"/>
                  </w:rPr>
                  <m:t>2</m:t>
                </m:r>
              </m:sub>
            </m:sSub>
            <m:r>
              <w:rPr>
                <w:rFonts w:ascii="Cambria Math" w:hAnsi="Cambria Math" w:cs="Times New Roman"/>
              </w:rPr>
              <m:t>+</m:t>
            </m:r>
            <m:sSub>
              <m:sSubPr>
                <m:ctrlPr>
                  <w:ins w:id="957" w:author="Chelsey Nieman" w:date="2020-12-23T09:17:00Z">
                    <w:rPr>
                      <w:rFonts w:ascii="Cambria Math" w:hAnsi="Cambria Math" w:cs="Times New Roman"/>
                    </w:rPr>
                  </w:ins>
                </m:ctrlPr>
              </m:sSubPr>
              <m:e>
                <m:r>
                  <w:rPr>
                    <w:rFonts w:ascii="Cambria Math" w:hAnsi="Cambria Math" w:cs="Times New Roman"/>
                  </w:rPr>
                  <m:t>c</m:t>
                </m:r>
              </m:e>
              <m:sub>
                <m:sSub>
                  <m:sSubPr>
                    <m:ctrlPr>
                      <w:ins w:id="958" w:author="Chelsey Nieman" w:date="2020-12-23T09:17:00Z">
                        <w:rPr>
                          <w:rFonts w:ascii="Cambria Math" w:hAnsi="Cambria Math" w:cs="Times New Roman"/>
                        </w:rPr>
                      </w:ins>
                    </m:ctrlPr>
                  </m:sSubPr>
                  <m:e>
                    <m:r>
                      <w:rPr>
                        <w:rFonts w:ascii="Cambria Math" w:hAnsi="Cambria Math" w:cs="Times New Roman"/>
                      </w:rPr>
                      <m:t>J</m:t>
                    </m:r>
                  </m:e>
                  <m:sub>
                    <m:r>
                      <w:rPr>
                        <w:rFonts w:ascii="Cambria Math" w:hAnsi="Cambria Math" w:cs="Times New Roman"/>
                      </w:rPr>
                      <m:t>2</m:t>
                    </m:r>
                  </m:sub>
                </m:sSub>
                <m:r>
                  <w:rPr>
                    <w:rFonts w:ascii="Cambria Math" w:hAnsi="Cambria Math" w:cs="Times New Roman"/>
                  </w:rPr>
                  <m:t>,</m:t>
                </m:r>
                <m:sSub>
                  <m:sSubPr>
                    <m:ctrlPr>
                      <w:ins w:id="959"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sub>
            </m:sSub>
            <m:sSub>
              <m:sSubPr>
                <m:ctrlPr>
                  <w:ins w:id="960" w:author="Chelsey Nieman" w:date="2020-12-23T09:17:00Z">
                    <w:rPr>
                      <w:rFonts w:ascii="Cambria Math" w:hAnsi="Cambria Math" w:cs="Times New Roman"/>
                    </w:rPr>
                  </w:ins>
                </m:ctrlPr>
              </m:sSubPr>
              <m:e>
                <m:r>
                  <w:rPr>
                    <w:rFonts w:ascii="Cambria Math" w:hAnsi="Cambria Math" w:cs="Times New Roman"/>
                  </w:rPr>
                  <m:t>A</m:t>
                </m:r>
              </m:e>
              <m:sub>
                <m:r>
                  <w:rPr>
                    <w:rFonts w:ascii="Cambria Math" w:hAnsi="Cambria Math" w:cs="Times New Roman"/>
                  </w:rPr>
                  <m:t>1</m:t>
                </m:r>
              </m:sub>
            </m:sSub>
          </m:den>
        </m:f>
      </m:oMath>
      <w:r w:rsidRPr="00B233A4">
        <w:rPr>
          <w:rFonts w:ascii="Times New Roman" w:hAnsi="Times New Roman" w:cs="Times New Roman"/>
        </w:rPr>
        <w:t xml:space="preserve">. </w:t>
      </w:r>
      <w:commentRangeStart w:id="961"/>
      <w:commentRangeStart w:id="962"/>
      <w:r w:rsidRPr="00B233A4">
        <w:rPr>
          <w:rFonts w:ascii="Times New Roman" w:hAnsi="Times New Roman" w:cs="Times New Roman"/>
        </w:rPr>
        <w:t xml:space="preserve">These dynamics are dependent on refuge </w:t>
      </w:r>
      <w:commentRangeEnd w:id="961"/>
      <w:r w:rsidR="00C65870">
        <w:rPr>
          <w:rStyle w:val="CommentReference"/>
        </w:rPr>
        <w:commentReference w:id="961"/>
      </w:r>
      <w:commentRangeEnd w:id="962"/>
      <w:r w:rsidR="000F085E">
        <w:rPr>
          <w:rStyle w:val="CommentReference"/>
        </w:rPr>
        <w:commentReference w:id="962"/>
      </w:r>
      <w:r w:rsidRPr="00B233A4">
        <w:rPr>
          <w:rFonts w:ascii="Times New Roman" w:hAnsi="Times New Roman" w:cs="Times New Roman"/>
        </w:rPr>
        <w:t xml:space="preserve">and are controlled by two rates, </w:t>
      </w:r>
      <m:oMath>
        <m:r>
          <w:rPr>
            <w:rFonts w:ascii="Cambria Math" w:hAnsi="Cambria Math" w:cs="Times New Roman"/>
          </w:rPr>
          <m:t>h</m:t>
        </m:r>
      </m:oMath>
      <w:r w:rsidRPr="00B233A4">
        <w:rPr>
          <w:rFonts w:ascii="Times New Roman" w:hAnsi="Times New Roman" w:cs="Times New Roman"/>
        </w:rPr>
        <w:t xml:space="preserve"> the rate at which juveniles leave refuge and enter the</w:t>
      </w:r>
      <w:r w:rsidR="00635D1F">
        <w:rPr>
          <w:rFonts w:ascii="Times New Roman" w:hAnsi="Times New Roman" w:cs="Times New Roman"/>
        </w:rPr>
        <w:t xml:space="preserve"> foraging arena</w:t>
      </w:r>
      <w:r w:rsidRPr="00B233A4">
        <w:rPr>
          <w:rFonts w:ascii="Times New Roman" w:hAnsi="Times New Roman" w:cs="Times New Roman"/>
        </w:rPr>
        <w:t xml:space="preserve">, and </w:t>
      </w:r>
      <m:oMath>
        <m:r>
          <w:rPr>
            <w:rFonts w:ascii="Cambria Math" w:hAnsi="Cambria Math" w:cs="Times New Roman"/>
          </w:rPr>
          <m:t>v</m:t>
        </m:r>
      </m:oMath>
      <w:r w:rsidRPr="00B233A4">
        <w:rPr>
          <w:rFonts w:ascii="Times New Roman" w:hAnsi="Times New Roman" w:cs="Times New Roman"/>
        </w:rPr>
        <w:t xml:space="preserve"> the rate at which they leave the </w:t>
      </w:r>
      <w:r w:rsidR="00635D1F">
        <w:rPr>
          <w:rFonts w:ascii="Times New Roman" w:hAnsi="Times New Roman" w:cs="Times New Roman"/>
        </w:rPr>
        <w:t xml:space="preserve">forage </w:t>
      </w:r>
      <w:r w:rsidRPr="00B233A4">
        <w:rPr>
          <w:rFonts w:ascii="Times New Roman" w:hAnsi="Times New Roman" w:cs="Times New Roman"/>
        </w:rPr>
        <w:t xml:space="preserve">arena and enter refuge. </w:t>
      </w:r>
      <w:commentRangeStart w:id="963"/>
      <w:ins w:id="964" w:author="Colin Dassow" w:date="2020-12-26T11:18:00Z">
        <w:r w:rsidR="000F085E">
          <w:rPr>
            <w:rFonts w:ascii="Times New Roman" w:hAnsi="Times New Roman" w:cs="Times New Roman"/>
          </w:rPr>
          <w:t xml:space="preserve">It is important to note however that the influence of refuge availability on juvenile mortality is still debated in some </w:t>
        </w:r>
      </w:ins>
      <w:ins w:id="965" w:author="Colin Dassow" w:date="2020-12-26T11:23:00Z">
        <w:r w:rsidR="000F085E">
          <w:rPr>
            <w:rFonts w:ascii="Times New Roman" w:hAnsi="Times New Roman" w:cs="Times New Roman"/>
          </w:rPr>
          <w:t>systems</w:t>
        </w:r>
      </w:ins>
      <w:ins w:id="966" w:author="Colin Dassow" w:date="2020-12-26T11:18:00Z">
        <w:r w:rsidR="000F085E">
          <w:rPr>
            <w:rFonts w:ascii="Times New Roman" w:hAnsi="Times New Roman" w:cs="Times New Roman"/>
          </w:rPr>
          <w:t xml:space="preserve"> (Zeigler et al. 201</w:t>
        </w:r>
      </w:ins>
      <w:ins w:id="967" w:author="Colin Dassow" w:date="2020-12-26T11:23:00Z">
        <w:r w:rsidR="000F085E">
          <w:rPr>
            <w:rFonts w:ascii="Times New Roman" w:hAnsi="Times New Roman" w:cs="Times New Roman"/>
          </w:rPr>
          <w:t>8</w:t>
        </w:r>
      </w:ins>
      <w:ins w:id="968" w:author="Colin Dassow" w:date="2020-12-26T11:18:00Z">
        <w:r w:rsidR="000F085E">
          <w:rPr>
            <w:rFonts w:ascii="Times New Roman" w:hAnsi="Times New Roman" w:cs="Times New Roman"/>
          </w:rPr>
          <w:t>).</w:t>
        </w:r>
      </w:ins>
      <w:commentRangeEnd w:id="963"/>
      <w:ins w:id="969" w:author="Colin Dassow" w:date="2020-12-26T11:24:00Z">
        <w:r w:rsidR="000F085E">
          <w:rPr>
            <w:rStyle w:val="CommentReference"/>
          </w:rPr>
          <w:commentReference w:id="963"/>
        </w:r>
      </w:ins>
      <w:ins w:id="970" w:author="Colin Dassow" w:date="2020-12-26T11:18:00Z">
        <w:r w:rsidR="000F085E">
          <w:rPr>
            <w:rFonts w:ascii="Times New Roman" w:hAnsi="Times New Roman" w:cs="Times New Roman"/>
          </w:rPr>
          <w:t xml:space="preserve"> </w:t>
        </w:r>
      </w:ins>
      <w:r w:rsidRPr="00B233A4">
        <w:rPr>
          <w:rFonts w:ascii="Times New Roman" w:hAnsi="Times New Roman" w:cs="Times New Roman"/>
        </w:rPr>
        <w:t xml:space="preserve">Changes in the amount of refuge available to fish are simulated through changes in the </w:t>
      </w:r>
      <m:oMath>
        <m:r>
          <w:rPr>
            <w:rFonts w:ascii="Cambria Math" w:hAnsi="Cambria Math" w:cs="Times New Roman"/>
          </w:rPr>
          <m:t>h</m:t>
        </m:r>
      </m:oMath>
      <w:r w:rsidRPr="00B233A4">
        <w:rPr>
          <w:rFonts w:ascii="Times New Roman" w:hAnsi="Times New Roman" w:cs="Times New Roman"/>
        </w:rPr>
        <w:t xml:space="preserve"> parameter</w:t>
      </w:r>
      <w:r w:rsidR="00635D1F">
        <w:rPr>
          <w:rFonts w:ascii="Times New Roman" w:hAnsi="Times New Roman" w:cs="Times New Roman"/>
        </w:rPr>
        <w:t>,</w:t>
      </w:r>
      <w:r w:rsidRPr="00B233A4">
        <w:rPr>
          <w:rFonts w:ascii="Times New Roman" w:hAnsi="Times New Roman" w:cs="Times New Roman"/>
        </w:rPr>
        <w:t xml:space="preserve"> which determines how many juveniles are in the </w:t>
      </w:r>
      <w:r w:rsidR="00635D1F">
        <w:rPr>
          <w:rFonts w:ascii="Times New Roman" w:hAnsi="Times New Roman" w:cs="Times New Roman"/>
        </w:rPr>
        <w:t xml:space="preserve">foraging </w:t>
      </w:r>
      <w:r w:rsidRPr="00B233A4">
        <w:rPr>
          <w:rFonts w:ascii="Times New Roman" w:hAnsi="Times New Roman" w:cs="Times New Roman"/>
        </w:rPr>
        <w:t xml:space="preserve">arena. </w:t>
      </w:r>
      <w:ins w:id="971" w:author="Chelsey Nieman" w:date="2020-12-28T09:21:00Z">
        <w:r w:rsidR="009C3A1E">
          <w:rPr>
            <w:rFonts w:ascii="Times New Roman" w:hAnsi="Times New Roman" w:cs="Times New Roman"/>
          </w:rPr>
          <w:t xml:space="preserve">Last, </w:t>
        </w:r>
      </w:ins>
      <w:del w:id="972" w:author="Chelsey Nieman" w:date="2020-12-28T09:21:00Z">
        <w:r w:rsidRPr="00B233A4" w:rsidDel="009C3A1E">
          <w:rPr>
            <w:rFonts w:ascii="Times New Roman" w:hAnsi="Times New Roman" w:cs="Times New Roman"/>
          </w:rPr>
          <w:delText xml:space="preserve">The last </w:delText>
        </w:r>
      </w:del>
      <w:r w:rsidRPr="00B233A4">
        <w:rPr>
          <w:rFonts w:ascii="Times New Roman" w:hAnsi="Times New Roman" w:cs="Times New Roman"/>
        </w:rPr>
        <w:t xml:space="preserve">juvenile mortality </w:t>
      </w:r>
      <w:ins w:id="973" w:author="Chelsey Nieman" w:date="2020-12-28T09:21:00Z">
        <w:r w:rsidR="009C3A1E">
          <w:rPr>
            <w:rFonts w:ascii="Times New Roman" w:hAnsi="Times New Roman" w:cs="Times New Roman"/>
          </w:rPr>
          <w:t>is impose</w:t>
        </w:r>
      </w:ins>
      <w:ins w:id="974" w:author="Chelsey Nieman" w:date="2020-12-28T09:22:00Z">
        <w:r w:rsidR="009C3A1E">
          <w:rPr>
            <w:rFonts w:ascii="Times New Roman" w:hAnsi="Times New Roman" w:cs="Times New Roman"/>
          </w:rPr>
          <w:t>d</w:t>
        </w:r>
      </w:ins>
      <w:del w:id="975" w:author="Chelsey Nieman" w:date="2020-12-28T09:22:00Z">
        <w:r w:rsidRPr="00B233A4" w:rsidDel="009C3A1E">
          <w:rPr>
            <w:rFonts w:ascii="Times New Roman" w:hAnsi="Times New Roman" w:cs="Times New Roman"/>
          </w:rPr>
          <w:delText>source is</w:delText>
        </w:r>
      </w:del>
      <w:r w:rsidRPr="00B233A4">
        <w:rPr>
          <w:rFonts w:ascii="Times New Roman" w:hAnsi="Times New Roman" w:cs="Times New Roman"/>
        </w:rPr>
        <w:t xml:space="preserve"> through direct competition with juveniles of the opposite species either through competition for resources or direct predation. This competition occurs independent of refuge dynamics</w:t>
      </w:r>
      <w:r w:rsidR="00635D1F">
        <w:rPr>
          <w:rFonts w:ascii="Times New Roman" w:hAnsi="Times New Roman" w:cs="Times New Roman"/>
        </w:rPr>
        <w:t xml:space="preserve"> such that</w:t>
      </w:r>
      <w:r w:rsidRPr="00B233A4">
        <w:rPr>
          <w:rFonts w:ascii="Times New Roman" w:hAnsi="Times New Roman" w:cs="Times New Roman"/>
        </w:rPr>
        <w:t xml:space="preserve"> all juveniles compete in all areas. </w:t>
      </w:r>
      <w:r w:rsidR="00935D0A">
        <w:rPr>
          <w:rFonts w:ascii="Times New Roman" w:hAnsi="Times New Roman" w:cs="Times New Roman"/>
        </w:rPr>
        <w:t>We assumed</w:t>
      </w:r>
      <w:r w:rsidRPr="00B233A4">
        <w:rPr>
          <w:rFonts w:ascii="Times New Roman" w:hAnsi="Times New Roman" w:cs="Times New Roman"/>
        </w:rPr>
        <w:t xml:space="preserve"> that juveniles of both species occupy the same refuge and same</w:t>
      </w:r>
      <w:r w:rsidR="00935D0A">
        <w:rPr>
          <w:rFonts w:ascii="Times New Roman" w:hAnsi="Times New Roman" w:cs="Times New Roman"/>
        </w:rPr>
        <w:t xml:space="preserve"> foraging</w:t>
      </w:r>
      <w:r w:rsidRPr="00B233A4">
        <w:rPr>
          <w:rFonts w:ascii="Times New Roman" w:hAnsi="Times New Roman" w:cs="Times New Roman"/>
        </w:rPr>
        <w:t xml:space="preserve"> arena. The three processes described above a</w:t>
      </w:r>
      <w:r w:rsidR="008D3197">
        <w:rPr>
          <w:rFonts w:ascii="Times New Roman" w:hAnsi="Times New Roman" w:cs="Times New Roman"/>
        </w:rPr>
        <w:t xml:space="preserve">ccount for all juvenile mortality in </w:t>
      </w:r>
      <w:ins w:id="976" w:author="Chelsey Nieman" w:date="2020-12-28T09:22:00Z">
        <w:r w:rsidR="009C3A1E">
          <w:rPr>
            <w:rFonts w:ascii="Times New Roman" w:hAnsi="Times New Roman" w:cs="Times New Roman"/>
          </w:rPr>
          <w:t>our model</w:t>
        </w:r>
      </w:ins>
      <w:del w:id="977" w:author="Chelsey Nieman" w:date="2020-12-28T09:22:00Z">
        <w:r w:rsidR="008D3197" w:rsidDel="009C3A1E">
          <w:rPr>
            <w:rFonts w:ascii="Times New Roman" w:hAnsi="Times New Roman" w:cs="Times New Roman"/>
          </w:rPr>
          <w:delText>the system</w:delText>
        </w:r>
      </w:del>
      <w:r w:rsidR="008D3197">
        <w:rPr>
          <w:rFonts w:ascii="Times New Roman" w:hAnsi="Times New Roman" w:cs="Times New Roman"/>
        </w:rPr>
        <w:t>.</w:t>
      </w:r>
      <w:r w:rsidRPr="00B233A4">
        <w:rPr>
          <w:rFonts w:ascii="Times New Roman" w:hAnsi="Times New Roman" w:cs="Times New Roman"/>
        </w:rPr>
        <w:t xml:space="preserve"> All </w:t>
      </w:r>
      <w:r w:rsidR="00935D0A">
        <w:rPr>
          <w:rFonts w:ascii="Times New Roman" w:hAnsi="Times New Roman" w:cs="Times New Roman"/>
        </w:rPr>
        <w:t>juveniles</w:t>
      </w:r>
      <w:r w:rsidRPr="00B233A4">
        <w:rPr>
          <w:rFonts w:ascii="Times New Roman" w:hAnsi="Times New Roman" w:cs="Times New Roman"/>
        </w:rPr>
        <w:t xml:space="preserve"> not claimed by the </w:t>
      </w:r>
      <w:r w:rsidR="006643D3">
        <w:rPr>
          <w:rFonts w:ascii="Times New Roman" w:hAnsi="Times New Roman" w:cs="Times New Roman"/>
        </w:rPr>
        <w:t>three</w:t>
      </w:r>
      <w:r w:rsidRPr="00B233A4">
        <w:rPr>
          <w:rFonts w:ascii="Times New Roman" w:hAnsi="Times New Roman" w:cs="Times New Roman"/>
        </w:rPr>
        <w:t xml:space="preserve"> sources of mortality</w:t>
      </w:r>
      <w:del w:id="978" w:author="Chelsey Nieman" w:date="2020-12-28T09:24:00Z">
        <w:r w:rsidRPr="00B233A4" w:rsidDel="009C3A1E">
          <w:rPr>
            <w:rFonts w:ascii="Times New Roman" w:hAnsi="Times New Roman" w:cs="Times New Roman"/>
          </w:rPr>
          <w:delText xml:space="preserve"> </w:delText>
        </w:r>
      </w:del>
      <w:del w:id="979" w:author="Chelsey Nieman" w:date="2020-12-28T09:23:00Z">
        <w:r w:rsidRPr="00B233A4" w:rsidDel="009C3A1E">
          <w:rPr>
            <w:rFonts w:ascii="Times New Roman" w:hAnsi="Times New Roman" w:cs="Times New Roman"/>
          </w:rPr>
          <w:delText>above</w:delText>
        </w:r>
      </w:del>
      <w:r w:rsidRPr="00B233A4">
        <w:rPr>
          <w:rFonts w:ascii="Times New Roman" w:hAnsi="Times New Roman" w:cs="Times New Roman"/>
        </w:rPr>
        <w:t xml:space="preserve"> then mature to adults. </w:t>
      </w:r>
      <w:ins w:id="980" w:author="Chelsey Nieman" w:date="2020-12-28T09:24:00Z">
        <w:r w:rsidR="009C3A1E">
          <w:rPr>
            <w:rFonts w:ascii="Times New Roman" w:hAnsi="Times New Roman" w:cs="Times New Roman"/>
          </w:rPr>
          <w:t>Remaining juveniles</w:t>
        </w:r>
      </w:ins>
      <w:del w:id="981" w:author="Chelsey Nieman" w:date="2020-12-28T09:24:00Z">
        <w:r w:rsidRPr="00B233A4" w:rsidDel="009C3A1E">
          <w:rPr>
            <w:rFonts w:ascii="Times New Roman" w:hAnsi="Times New Roman" w:cs="Times New Roman"/>
          </w:rPr>
          <w:delText>These fish</w:delText>
        </w:r>
      </w:del>
      <w:r w:rsidRPr="00B233A4">
        <w:rPr>
          <w:rFonts w:ascii="Times New Roman" w:hAnsi="Times New Roman" w:cs="Times New Roman"/>
        </w:rPr>
        <w:t xml:space="preserve"> then survive at </w:t>
      </w:r>
      <w:r w:rsidRPr="0085205D">
        <w:rPr>
          <w:rFonts w:ascii="Times New Roman" w:hAnsi="Times New Roman" w:cs="Times New Roman"/>
        </w:rPr>
        <w:t xml:space="preserve">some proportion </w:t>
      </w:r>
      <m:oMath>
        <m:r>
          <w:rPr>
            <w:rFonts w:ascii="Cambria Math" w:hAnsi="Cambria Math" w:cs="Times New Roman"/>
          </w:rPr>
          <m:t>s</m:t>
        </m:r>
      </m:oMath>
      <w:r w:rsidRPr="0085205D">
        <w:rPr>
          <w:rFonts w:ascii="Times New Roman" w:hAnsi="Times New Roman" w:cs="Times New Roman"/>
        </w:rPr>
        <w:t xml:space="preserve"> to join the adult population (</w:t>
      </w:r>
      <m:oMath>
        <m:r>
          <w:rPr>
            <w:rFonts w:ascii="Cambria Math" w:hAnsi="Cambria Math" w:cs="Times New Roman"/>
          </w:rPr>
          <m:t>+sJ</m:t>
        </m:r>
      </m:oMath>
      <w:r w:rsidRPr="0085205D">
        <w:rPr>
          <w:rFonts w:ascii="Times New Roman" w:hAnsi="Times New Roman" w:cs="Times New Roman"/>
        </w:rPr>
        <w:t>).</w:t>
      </w:r>
    </w:p>
    <w:p w14:paraId="3760FE67" w14:textId="77777777" w:rsidR="001F7601" w:rsidRPr="001F7601" w:rsidRDefault="001F7601">
      <w:pPr>
        <w:pStyle w:val="BodyText"/>
        <w:rPr>
          <w:rPrChange w:id="982" w:author="Chelsey Nieman" w:date="2020-12-23T09:42:00Z">
            <w:rPr>
              <w:rFonts w:ascii="Times New Roman" w:hAnsi="Times New Roman" w:cs="Times New Roman"/>
            </w:rPr>
          </w:rPrChange>
        </w:rPr>
        <w:pPrChange w:id="983" w:author="Chelsey Nieman" w:date="2020-12-23T09:42:00Z">
          <w:pPr>
            <w:pStyle w:val="FirstParagraph"/>
            <w:widowControl w:val="0"/>
            <w:suppressLineNumbers/>
            <w:ind w:firstLine="720"/>
          </w:pPr>
        </w:pPrChange>
      </w:pPr>
    </w:p>
    <w:p w14:paraId="2F41B1CE" w14:textId="77777777" w:rsidR="001F7601" w:rsidRPr="0085205D" w:rsidRDefault="001F7601" w:rsidP="001F7601">
      <w:pPr>
        <w:pStyle w:val="BodyText"/>
        <w:rPr>
          <w:rFonts w:ascii="Times New Roman" w:hAnsi="Times New Roman" w:cs="Times New Roman"/>
        </w:rPr>
      </w:pPr>
      <w:commentRangeStart w:id="984"/>
      <w:r w:rsidRPr="003A2A6C">
        <w:rPr>
          <w:rFonts w:ascii="Times New Roman" w:hAnsi="Times New Roman" w:cs="Times New Roman"/>
        </w:rPr>
        <w:t>Table</w:t>
      </w:r>
      <w:commentRangeEnd w:id="984"/>
      <w:r w:rsidR="00D323D4">
        <w:rPr>
          <w:rStyle w:val="CommentReference"/>
        </w:rPr>
        <w:commentReference w:id="984"/>
      </w:r>
      <w:r w:rsidRPr="003A2A6C">
        <w:rPr>
          <w:rFonts w:ascii="Times New Roman" w:hAnsi="Times New Roman" w:cs="Times New Roman"/>
        </w:rPr>
        <w:t xml:space="preserve"> 1. </w:t>
      </w:r>
      <w:r>
        <w:rPr>
          <w:rFonts w:ascii="Times New Roman" w:hAnsi="Times New Roman" w:cs="Times New Roman"/>
        </w:rPr>
        <w:t xml:space="preserve">Model parameterization </w:t>
      </w:r>
    </w:p>
    <w:tbl>
      <w:tblPr>
        <w:tblStyle w:val="PlainTable2"/>
        <w:tblW w:w="4663" w:type="pct"/>
        <w:tblLook w:val="06A0" w:firstRow="1" w:lastRow="0" w:firstColumn="1" w:lastColumn="0" w:noHBand="1" w:noVBand="1"/>
        <w:tblPrChange w:id="985" w:author="Chelsey Nieman" w:date="2020-12-28T11:56:00Z">
          <w:tblPr>
            <w:tblStyle w:val="PlainTable2"/>
            <w:tblW w:w="4952" w:type="pct"/>
            <w:tblLook w:val="06A0" w:firstRow="1" w:lastRow="0" w:firstColumn="1" w:lastColumn="0" w:noHBand="1" w:noVBand="1"/>
          </w:tblPr>
        </w:tblPrChange>
      </w:tblPr>
      <w:tblGrid>
        <w:gridCol w:w="1260"/>
        <w:gridCol w:w="4590"/>
        <w:gridCol w:w="2879"/>
        <w:tblGridChange w:id="986">
          <w:tblGrid>
            <w:gridCol w:w="790"/>
            <w:gridCol w:w="4349"/>
            <w:gridCol w:w="200"/>
            <w:gridCol w:w="1539"/>
            <w:gridCol w:w="87"/>
          </w:tblGrid>
        </w:tblGridChange>
      </w:tblGrid>
      <w:tr w:rsidR="00D323D4" w:rsidRPr="00F31BBC" w14:paraId="7F614181" w14:textId="51FE140F" w:rsidTr="00D323D4">
        <w:trPr>
          <w:cnfStyle w:val="100000000000" w:firstRow="1" w:lastRow="0" w:firstColumn="0" w:lastColumn="0" w:oddVBand="0" w:evenVBand="0" w:oddHBand="0" w:evenHBand="0" w:firstRowFirstColumn="0" w:firstRowLastColumn="0" w:lastRowFirstColumn="0" w:lastRowLastColumn="0"/>
          <w:trHeight w:val="469"/>
          <w:trPrChange w:id="987" w:author="Chelsey Nieman" w:date="2020-12-28T11:56:00Z">
            <w:trPr>
              <w:gridAfter w:val="0"/>
              <w:wAfter w:w="47" w:type="pct"/>
              <w:trHeight w:val="469"/>
            </w:trPr>
          </w:trPrChange>
        </w:trPr>
        <w:tc>
          <w:tcPr>
            <w:cnfStyle w:val="001000000000" w:firstRow="0" w:lastRow="0" w:firstColumn="1" w:lastColumn="0" w:oddVBand="0" w:evenVBand="0" w:oddHBand="0" w:evenHBand="0" w:firstRowFirstColumn="0" w:firstRowLastColumn="0" w:lastRowFirstColumn="0" w:lastRowLastColumn="0"/>
            <w:tcW w:w="722" w:type="pct"/>
            <w:tcPrChange w:id="988" w:author="Chelsey Nieman" w:date="2020-12-28T11:56:00Z">
              <w:tcPr>
                <w:tcW w:w="426" w:type="pct"/>
              </w:tcPr>
            </w:tcPrChange>
          </w:tcPr>
          <w:p w14:paraId="064EE8AE" w14:textId="77777777" w:rsidR="00D323D4" w:rsidRPr="00F31BBC" w:rsidRDefault="00D323D4" w:rsidP="00D62475">
            <w:pPr>
              <w:widowControl w:val="0"/>
              <w:suppressLineNumbers/>
              <w:jc w:val="center"/>
              <w:cnfStyle w:val="101000000000" w:firstRow="1" w:lastRow="0" w:firstColumn="1"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Term</w:t>
            </w:r>
          </w:p>
        </w:tc>
        <w:tc>
          <w:tcPr>
            <w:tcW w:w="2629" w:type="pct"/>
            <w:tcPrChange w:id="989" w:author="Chelsey Nieman" w:date="2020-12-28T11:56:00Z">
              <w:tcPr>
                <w:tcW w:w="2454" w:type="pct"/>
                <w:gridSpan w:val="2"/>
              </w:tcPr>
            </w:tcPrChange>
          </w:tcPr>
          <w:p w14:paraId="09B1A706" w14:textId="4B6B7404" w:rsidR="00D323D4" w:rsidRPr="00D323D4" w:rsidRDefault="00D323D4" w:rsidP="00D62475">
            <w:pPr>
              <w:pStyle w:val="Compact"/>
              <w:widowControl w:val="0"/>
              <w:suppressLineNumber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vertAlign w:val="superscript"/>
                <w:rPrChange w:id="990" w:author="Chelsey Nieman" w:date="2020-12-28T11:56:00Z">
                  <w:rPr>
                    <w:rFonts w:ascii="Times New Roman" w:hAnsi="Times New Roman" w:cs="Times New Roman"/>
                  </w:rPr>
                </w:rPrChange>
              </w:rPr>
            </w:pPr>
            <w:r w:rsidRPr="00F31BBC">
              <w:rPr>
                <w:rFonts w:ascii="Times New Roman" w:hAnsi="Times New Roman" w:cs="Times New Roman"/>
              </w:rPr>
              <w:t>Definitions</w:t>
            </w:r>
            <w:ins w:id="991" w:author="Chelsey Nieman" w:date="2020-12-28T11:56:00Z">
              <w:r>
                <w:rPr>
                  <w:rFonts w:ascii="Times New Roman" w:hAnsi="Times New Roman" w:cs="Times New Roman"/>
                  <w:vertAlign w:val="superscript"/>
                </w:rPr>
                <w:t>+</w:t>
              </w:r>
            </w:ins>
          </w:p>
        </w:tc>
        <w:tc>
          <w:tcPr>
            <w:tcW w:w="1649" w:type="pct"/>
            <w:tcPrChange w:id="992" w:author="Chelsey Nieman" w:date="2020-12-28T11:56:00Z">
              <w:tcPr>
                <w:tcW w:w="830" w:type="pct"/>
              </w:tcPr>
            </w:tcPrChange>
          </w:tcPr>
          <w:p w14:paraId="1B54574C" w14:textId="2E93B0F5" w:rsidR="00D323D4" w:rsidRPr="00F31BBC" w:rsidRDefault="00D323D4" w:rsidP="00D62475">
            <w:pPr>
              <w:pStyle w:val="Compact"/>
              <w:widowControl w:val="0"/>
              <w:suppressLineNumber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ins w:id="993" w:author="Chelsey Nieman" w:date="2020-12-28T11:53:00Z">
              <w:r>
                <w:rPr>
                  <w:rFonts w:ascii="Times New Roman" w:hAnsi="Times New Roman" w:cs="Times New Roman"/>
                </w:rPr>
                <w:t>Value</w:t>
              </w:r>
            </w:ins>
            <w:ins w:id="994" w:author="Chelsey Nieman" w:date="2020-12-28T11:54:00Z">
              <w:r>
                <w:rPr>
                  <w:rFonts w:ascii="Times New Roman" w:hAnsi="Times New Roman" w:cs="Times New Roman"/>
                </w:rPr>
                <w:t>/Range</w:t>
              </w:r>
            </w:ins>
          </w:p>
        </w:tc>
      </w:tr>
      <w:tr w:rsidR="00D323D4" w:rsidRPr="00F31BBC" w14:paraId="53F99E5B" w14:textId="0DA5BBE7" w:rsidTr="00D323D4">
        <w:trPr>
          <w:trHeight w:val="352"/>
          <w:trPrChange w:id="995" w:author="Chelsey Nieman" w:date="2020-12-28T11:56:00Z">
            <w:trPr>
              <w:gridAfter w:val="0"/>
              <w:wAfter w:w="47" w:type="pct"/>
              <w:trHeight w:val="352"/>
            </w:trPr>
          </w:trPrChange>
        </w:trPr>
        <w:tc>
          <w:tcPr>
            <w:cnfStyle w:val="001000000000" w:firstRow="0" w:lastRow="0" w:firstColumn="1" w:lastColumn="0" w:oddVBand="0" w:evenVBand="0" w:oddHBand="0" w:evenHBand="0" w:firstRowFirstColumn="0" w:firstRowLastColumn="0" w:lastRowFirstColumn="0" w:lastRowLastColumn="0"/>
            <w:tcW w:w="722" w:type="pct"/>
            <w:tcPrChange w:id="996" w:author="Chelsey Nieman" w:date="2020-12-28T11:56:00Z">
              <w:tcPr>
                <w:tcW w:w="426" w:type="pct"/>
              </w:tcPr>
            </w:tcPrChange>
          </w:tcPr>
          <w:p w14:paraId="511AF822" w14:textId="77777777" w:rsidR="00D323D4" w:rsidRPr="00B62048" w:rsidRDefault="00D37F90" w:rsidP="00D323D4">
            <w:pPr>
              <w:pStyle w:val="Compact"/>
              <w:widowControl w:val="0"/>
              <w:suppressLineNumbers/>
              <w:rPr>
                <w:rFonts w:ascii="Times New Roman" w:hAnsi="Times New Roman" w:cs="Times New Roman"/>
                <w:b w:val="0"/>
                <w:bCs w:val="0"/>
              </w:rPr>
            </w:pPr>
            <m:oMathPara>
              <m:oMath>
                <m:sSub>
                  <m:sSubPr>
                    <m:ctrlPr>
                      <w:ins w:id="997" w:author="Chelsey Nieman" w:date="2020-12-28T08:53:00Z">
                        <w:rPr>
                          <w:rFonts w:ascii="Cambria Math" w:hAnsi="Cambria Math" w:cs="Times New Roman"/>
                          <w:b w:val="0"/>
                          <w:bCs w:val="0"/>
                          <w:i/>
                        </w:rPr>
                      </w:ins>
                    </m:ctrlPr>
                  </m:sSubPr>
                  <m:e>
                    <m:r>
                      <m:rPr>
                        <m:sty m:val="bi"/>
                      </m:rPr>
                      <w:rPr>
                        <w:rFonts w:ascii="Cambria Math" w:hAnsi="Cambria Math" w:cs="Times New Roman"/>
                      </w:rPr>
                      <m:t>s</m:t>
                    </m:r>
                  </m:e>
                  <m:sub>
                    <m:r>
                      <m:rPr>
                        <m:sty m:val="bi"/>
                      </m:rPr>
                      <w:rPr>
                        <w:rFonts w:ascii="Cambria Math" w:hAnsi="Cambria Math" w:cs="Times New Roman"/>
                      </w:rPr>
                      <m:t>1</m:t>
                    </m:r>
                  </m:sub>
                </m:sSub>
              </m:oMath>
            </m:oMathPara>
          </w:p>
        </w:tc>
        <w:tc>
          <w:tcPr>
            <w:tcW w:w="2629" w:type="pct"/>
            <w:tcPrChange w:id="998" w:author="Chelsey Nieman" w:date="2020-12-28T11:56:00Z">
              <w:tcPr>
                <w:tcW w:w="2454" w:type="pct"/>
                <w:gridSpan w:val="2"/>
              </w:tcPr>
            </w:tcPrChange>
          </w:tcPr>
          <w:p w14:paraId="3CA9AA5E" w14:textId="3D1886E6"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survival, species 1 j</w:t>
            </w:r>
            <w:r w:rsidRPr="00F31BBC">
              <w:rPr>
                <w:rFonts w:ascii="Times New Roman" w:hAnsi="Times New Roman" w:cs="Times New Roman"/>
              </w:rPr>
              <w:t>uvenile</w:t>
            </w:r>
          </w:p>
        </w:tc>
        <w:tc>
          <w:tcPr>
            <w:tcW w:w="1649" w:type="pct"/>
            <w:tcPrChange w:id="999" w:author="Chelsey Nieman" w:date="2020-12-28T11:56:00Z">
              <w:tcPr>
                <w:tcW w:w="830" w:type="pct"/>
              </w:tcPr>
            </w:tcPrChange>
          </w:tcPr>
          <w:p w14:paraId="2A2656B9" w14:textId="172DC864"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1000"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1001" w:author="Chelsey Nieman" w:date="2020-12-28T11:53:00Z">
              <w:r>
                <w:rPr>
                  <w:rFonts w:ascii="Times New Roman" w:hAnsi="Times New Roman" w:cs="Times New Roman"/>
                </w:rPr>
                <w:t>0.1</w:t>
              </w:r>
            </w:ins>
          </w:p>
        </w:tc>
      </w:tr>
      <w:tr w:rsidR="00D323D4" w:rsidRPr="00F31BBC" w14:paraId="534EFEB9" w14:textId="1BD9CDD4" w:rsidTr="00D323D4">
        <w:trPr>
          <w:trHeight w:val="78"/>
          <w:trPrChange w:id="1002" w:author="Chelsey Nieman" w:date="2020-12-28T11:56:00Z">
            <w:trPr>
              <w:gridAfter w:val="0"/>
              <w:wAfter w:w="47" w:type="pct"/>
              <w:trHeight w:val="78"/>
            </w:trPr>
          </w:trPrChange>
        </w:trPr>
        <w:tc>
          <w:tcPr>
            <w:cnfStyle w:val="001000000000" w:firstRow="0" w:lastRow="0" w:firstColumn="1" w:lastColumn="0" w:oddVBand="0" w:evenVBand="0" w:oddHBand="0" w:evenHBand="0" w:firstRowFirstColumn="0" w:firstRowLastColumn="0" w:lastRowFirstColumn="0" w:lastRowLastColumn="0"/>
            <w:tcW w:w="722" w:type="pct"/>
            <w:tcPrChange w:id="1003" w:author="Chelsey Nieman" w:date="2020-12-28T11:56:00Z">
              <w:tcPr>
                <w:tcW w:w="426" w:type="pct"/>
              </w:tcPr>
            </w:tcPrChange>
          </w:tcPr>
          <w:p w14:paraId="2A3CEA78" w14:textId="77777777" w:rsidR="00D323D4" w:rsidRPr="00B62048" w:rsidRDefault="00D37F90" w:rsidP="00D323D4">
            <w:pPr>
              <w:pStyle w:val="Compact"/>
              <w:widowControl w:val="0"/>
              <w:suppressLineNumbers/>
              <w:rPr>
                <w:rFonts w:ascii="Times New Roman" w:hAnsi="Times New Roman" w:cs="Times New Roman"/>
                <w:b w:val="0"/>
                <w:bCs w:val="0"/>
              </w:rPr>
            </w:pPr>
            <m:oMathPara>
              <m:oMath>
                <m:sSub>
                  <m:sSubPr>
                    <m:ctrlPr>
                      <w:ins w:id="1004" w:author="Chelsey Nieman" w:date="2020-12-28T08:53:00Z">
                        <w:rPr>
                          <w:rFonts w:ascii="Cambria Math" w:hAnsi="Cambria Math" w:cs="Times New Roman"/>
                          <w:b w:val="0"/>
                          <w:bCs w:val="0"/>
                          <w:i/>
                        </w:rPr>
                      </w:ins>
                    </m:ctrlPr>
                  </m:sSubPr>
                  <m:e>
                    <m:r>
                      <m:rPr>
                        <m:sty m:val="bi"/>
                      </m:rPr>
                      <w:rPr>
                        <w:rFonts w:ascii="Cambria Math" w:hAnsi="Cambria Math" w:cs="Times New Roman"/>
                      </w:rPr>
                      <m:t>m</m:t>
                    </m:r>
                  </m:e>
                  <m:sub>
                    <m:r>
                      <m:rPr>
                        <m:sty m:val="bi"/>
                      </m:rPr>
                      <w:rPr>
                        <w:rFonts w:ascii="Cambria Math" w:hAnsi="Cambria Math" w:cs="Times New Roman"/>
                      </w:rPr>
                      <m:t>1</m:t>
                    </m:r>
                  </m:sub>
                </m:sSub>
              </m:oMath>
            </m:oMathPara>
          </w:p>
        </w:tc>
        <w:tc>
          <w:tcPr>
            <w:tcW w:w="2629" w:type="pct"/>
            <w:tcPrChange w:id="1005" w:author="Chelsey Nieman" w:date="2020-12-28T11:56:00Z">
              <w:tcPr>
                <w:tcW w:w="2454" w:type="pct"/>
                <w:gridSpan w:val="2"/>
              </w:tcPr>
            </w:tcPrChange>
          </w:tcPr>
          <w:p w14:paraId="3C88486B" w14:textId="0E989655"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natural mortality, species 1 adult</w:t>
            </w:r>
          </w:p>
        </w:tc>
        <w:tc>
          <w:tcPr>
            <w:tcW w:w="1649" w:type="pct"/>
            <w:tcPrChange w:id="1006" w:author="Chelsey Nieman" w:date="2020-12-28T11:56:00Z">
              <w:tcPr>
                <w:tcW w:w="830" w:type="pct"/>
              </w:tcPr>
            </w:tcPrChange>
          </w:tcPr>
          <w:p w14:paraId="0DB9F098" w14:textId="526D752D"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1007"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1008" w:author="Chelsey Nieman" w:date="2020-12-28T11:53:00Z">
              <w:r>
                <w:rPr>
                  <w:rFonts w:ascii="Times New Roman" w:hAnsi="Times New Roman" w:cs="Times New Roman"/>
                </w:rPr>
                <w:t>0.5</w:t>
              </w:r>
            </w:ins>
          </w:p>
        </w:tc>
      </w:tr>
      <w:tr w:rsidR="00D323D4" w:rsidRPr="00F31BBC" w14:paraId="0E64AC3F" w14:textId="314FC200" w:rsidTr="00D323D4">
        <w:trPr>
          <w:trHeight w:val="381"/>
          <w:trPrChange w:id="1009" w:author="Chelsey Nieman" w:date="2020-12-28T11:56:00Z">
            <w:trPr>
              <w:gridAfter w:val="0"/>
              <w:wAfter w:w="47" w:type="pct"/>
              <w:trHeight w:val="381"/>
            </w:trPr>
          </w:trPrChange>
        </w:trPr>
        <w:tc>
          <w:tcPr>
            <w:cnfStyle w:val="001000000000" w:firstRow="0" w:lastRow="0" w:firstColumn="1" w:lastColumn="0" w:oddVBand="0" w:evenVBand="0" w:oddHBand="0" w:evenHBand="0" w:firstRowFirstColumn="0" w:firstRowLastColumn="0" w:lastRowFirstColumn="0" w:lastRowLastColumn="0"/>
            <w:tcW w:w="722" w:type="pct"/>
            <w:tcPrChange w:id="1010" w:author="Chelsey Nieman" w:date="2020-12-28T11:56:00Z">
              <w:tcPr>
                <w:tcW w:w="426" w:type="pct"/>
              </w:tcPr>
            </w:tcPrChange>
          </w:tcPr>
          <w:p w14:paraId="188ECE7C" w14:textId="77777777" w:rsidR="00D323D4" w:rsidRPr="00B62048" w:rsidRDefault="00D37F90" w:rsidP="00D323D4">
            <w:pPr>
              <w:pStyle w:val="Compact"/>
              <w:widowControl w:val="0"/>
              <w:suppressLineNumbers/>
              <w:rPr>
                <w:rFonts w:ascii="Times New Roman" w:hAnsi="Times New Roman" w:cs="Times New Roman"/>
                <w:b w:val="0"/>
                <w:bCs w:val="0"/>
              </w:rPr>
            </w:pPr>
            <m:oMathPara>
              <m:oMath>
                <m:sSub>
                  <m:sSubPr>
                    <m:ctrlPr>
                      <w:ins w:id="1011" w:author="Chelsey Nieman" w:date="2020-12-28T08:53:00Z">
                        <w:rPr>
                          <w:rFonts w:ascii="Cambria Math" w:hAnsi="Cambria Math" w:cs="Times New Roman"/>
                          <w:b w:val="0"/>
                          <w:bCs w:val="0"/>
                        </w:rPr>
                      </w:ins>
                    </m:ctrlPr>
                  </m:sSubPr>
                  <m:e>
                    <m:r>
                      <m:rPr>
                        <m:sty m:val="bi"/>
                      </m:rPr>
                      <w:rPr>
                        <w:rFonts w:ascii="Cambria Math" w:hAnsi="Cambria Math" w:cs="Times New Roman"/>
                      </w:rPr>
                      <m:t>c</m:t>
                    </m:r>
                  </m:e>
                  <m:sub>
                    <m:sSub>
                      <m:sSubPr>
                        <m:ctrlPr>
                          <w:ins w:id="1012" w:author="Chelsey Nieman" w:date="2020-12-28T08:53:00Z">
                            <w:rPr>
                              <w:rFonts w:ascii="Cambria Math" w:hAnsi="Cambria Math" w:cs="Times New Roman"/>
                              <w:b w:val="0"/>
                              <w:bCs w:val="0"/>
                            </w:rPr>
                          </w:ins>
                        </m:ctrlPr>
                      </m:sSubPr>
                      <m:e>
                        <m:r>
                          <m:rPr>
                            <m:sty m:val="bi"/>
                          </m:rPr>
                          <w:rPr>
                            <w:rFonts w:ascii="Cambria Math" w:hAnsi="Cambria Math" w:cs="Times New Roman"/>
                          </w:rPr>
                          <m:t>J</m:t>
                        </m:r>
                      </m:e>
                      <m:sub>
                        <m:r>
                          <m:rPr>
                            <m:sty m:val="bi"/>
                          </m:rPr>
                          <w:rPr>
                            <w:rFonts w:ascii="Cambria Math" w:hAnsi="Cambria Math" w:cs="Times New Roman"/>
                          </w:rPr>
                          <m:t>1</m:t>
                        </m:r>
                      </m:sub>
                    </m:sSub>
                    <m:r>
                      <m:rPr>
                        <m:sty m:val="bi"/>
                      </m:rPr>
                      <w:rPr>
                        <w:rFonts w:ascii="Cambria Math" w:hAnsi="Cambria Math" w:cs="Times New Roman"/>
                      </w:rPr>
                      <m:t>,</m:t>
                    </m:r>
                    <m:sSub>
                      <m:sSubPr>
                        <m:ctrlPr>
                          <w:ins w:id="1013" w:author="Chelsey Nieman" w:date="2020-12-28T08:53:00Z">
                            <w:rPr>
                              <w:rFonts w:ascii="Cambria Math" w:hAnsi="Cambria Math" w:cs="Times New Roman"/>
                              <w:b w:val="0"/>
                              <w:bCs w:val="0"/>
                            </w:rPr>
                          </w:ins>
                        </m:ctrlPr>
                      </m:sSubPr>
                      <m:e>
                        <m:r>
                          <m:rPr>
                            <m:sty m:val="bi"/>
                          </m:rPr>
                          <w:rPr>
                            <w:rFonts w:ascii="Cambria Math" w:hAnsi="Cambria Math" w:cs="Times New Roman"/>
                          </w:rPr>
                          <m:t>A</m:t>
                        </m:r>
                      </m:e>
                      <m:sub>
                        <m:r>
                          <m:rPr>
                            <m:sty m:val="bi"/>
                          </m:rPr>
                          <w:rPr>
                            <w:rFonts w:ascii="Cambria Math" w:hAnsi="Cambria Math" w:cs="Times New Roman"/>
                          </w:rPr>
                          <m:t>1</m:t>
                        </m:r>
                      </m:sub>
                    </m:sSub>
                  </m:sub>
                </m:sSub>
              </m:oMath>
            </m:oMathPara>
          </w:p>
        </w:tc>
        <w:tc>
          <w:tcPr>
            <w:tcW w:w="2629" w:type="pct"/>
            <w:tcPrChange w:id="1014" w:author="Chelsey Nieman" w:date="2020-12-28T11:56:00Z">
              <w:tcPr>
                <w:tcW w:w="2454" w:type="pct"/>
                <w:gridSpan w:val="2"/>
              </w:tcPr>
            </w:tcPrChange>
          </w:tcPr>
          <w:p w14:paraId="036680B7" w14:textId="414761F0"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w:t>
            </w:r>
            <w:r w:rsidRPr="00F31BBC">
              <w:rPr>
                <w:rFonts w:ascii="Times New Roman" w:hAnsi="Times New Roman" w:cs="Times New Roman"/>
              </w:rPr>
              <w:t>annibalism</w:t>
            </w:r>
            <w:r>
              <w:rPr>
                <w:rFonts w:ascii="Times New Roman" w:hAnsi="Times New Roman" w:cs="Times New Roman"/>
              </w:rPr>
              <w:t>, species 1</w:t>
            </w:r>
          </w:p>
        </w:tc>
        <w:tc>
          <w:tcPr>
            <w:tcW w:w="1649" w:type="pct"/>
            <w:tcPrChange w:id="1015" w:author="Chelsey Nieman" w:date="2020-12-28T11:56:00Z">
              <w:tcPr>
                <w:tcW w:w="830" w:type="pct"/>
              </w:tcPr>
            </w:tcPrChange>
          </w:tcPr>
          <w:p w14:paraId="5BD2381D" w14:textId="4C3518D0"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1016"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1017" w:author="Chelsey Nieman" w:date="2020-12-28T11:53:00Z">
              <w:r>
                <w:rPr>
                  <w:rFonts w:ascii="Times New Roman" w:hAnsi="Times New Roman" w:cs="Times New Roman"/>
                </w:rPr>
                <w:t>0.001</w:t>
              </w:r>
            </w:ins>
          </w:p>
        </w:tc>
      </w:tr>
      <w:tr w:rsidR="00D323D4" w:rsidRPr="00F31BBC" w14:paraId="0D00713C" w14:textId="2ABFA0A1" w:rsidTr="00D323D4">
        <w:trPr>
          <w:trHeight w:val="381"/>
          <w:trPrChange w:id="1018" w:author="Chelsey Nieman" w:date="2020-12-28T11:56:00Z">
            <w:trPr>
              <w:gridAfter w:val="0"/>
              <w:wAfter w:w="47" w:type="pct"/>
              <w:trHeight w:val="381"/>
            </w:trPr>
          </w:trPrChange>
        </w:trPr>
        <w:tc>
          <w:tcPr>
            <w:cnfStyle w:val="001000000000" w:firstRow="0" w:lastRow="0" w:firstColumn="1" w:lastColumn="0" w:oddVBand="0" w:evenVBand="0" w:oddHBand="0" w:evenHBand="0" w:firstRowFirstColumn="0" w:firstRowLastColumn="0" w:lastRowFirstColumn="0" w:lastRowLastColumn="0"/>
            <w:tcW w:w="722" w:type="pct"/>
            <w:tcPrChange w:id="1019" w:author="Chelsey Nieman" w:date="2020-12-28T11:56:00Z">
              <w:tcPr>
                <w:tcW w:w="426" w:type="pct"/>
              </w:tcPr>
            </w:tcPrChange>
          </w:tcPr>
          <w:p w14:paraId="4730B677" w14:textId="77777777" w:rsidR="00D323D4" w:rsidRPr="00B62048" w:rsidRDefault="00D37F90" w:rsidP="00D323D4">
            <w:pPr>
              <w:pStyle w:val="Compact"/>
              <w:widowControl w:val="0"/>
              <w:suppressLineNumbers/>
              <w:rPr>
                <w:rFonts w:ascii="Times New Roman" w:hAnsi="Times New Roman" w:cs="Times New Roman"/>
                <w:b w:val="0"/>
                <w:bCs w:val="0"/>
              </w:rPr>
            </w:pPr>
            <m:oMathPara>
              <m:oMath>
                <m:sSub>
                  <m:sSubPr>
                    <m:ctrlPr>
                      <w:ins w:id="1020" w:author="Chelsey Nieman" w:date="2020-12-28T08:53:00Z">
                        <w:rPr>
                          <w:rFonts w:ascii="Cambria Math" w:hAnsi="Cambria Math" w:cs="Times New Roman"/>
                          <w:b w:val="0"/>
                          <w:bCs w:val="0"/>
                        </w:rPr>
                      </w:ins>
                    </m:ctrlPr>
                  </m:sSubPr>
                  <m:e>
                    <m:r>
                      <m:rPr>
                        <m:sty m:val="bi"/>
                      </m:rPr>
                      <w:rPr>
                        <w:rFonts w:ascii="Cambria Math" w:hAnsi="Cambria Math" w:cs="Times New Roman"/>
                      </w:rPr>
                      <m:t>c</m:t>
                    </m:r>
                  </m:e>
                  <m:sub>
                    <m:sSub>
                      <m:sSubPr>
                        <m:ctrlPr>
                          <w:ins w:id="1021" w:author="Chelsey Nieman" w:date="2020-12-28T08:53:00Z">
                            <w:rPr>
                              <w:rFonts w:ascii="Cambria Math" w:hAnsi="Cambria Math" w:cs="Times New Roman"/>
                              <w:b w:val="0"/>
                              <w:bCs w:val="0"/>
                            </w:rPr>
                          </w:ins>
                        </m:ctrlPr>
                      </m:sSubPr>
                      <m:e>
                        <m:r>
                          <m:rPr>
                            <m:sty m:val="bi"/>
                          </m:rPr>
                          <w:rPr>
                            <w:rFonts w:ascii="Cambria Math" w:hAnsi="Cambria Math" w:cs="Times New Roman"/>
                          </w:rPr>
                          <m:t>J</m:t>
                        </m:r>
                      </m:e>
                      <m:sub>
                        <m:r>
                          <m:rPr>
                            <m:sty m:val="bi"/>
                          </m:rPr>
                          <w:rPr>
                            <w:rFonts w:ascii="Cambria Math" w:hAnsi="Cambria Math" w:cs="Times New Roman"/>
                          </w:rPr>
                          <m:t>1</m:t>
                        </m:r>
                      </m:sub>
                    </m:sSub>
                    <m:r>
                      <m:rPr>
                        <m:sty m:val="bi"/>
                      </m:rPr>
                      <w:rPr>
                        <w:rFonts w:ascii="Cambria Math" w:hAnsi="Cambria Math" w:cs="Times New Roman"/>
                      </w:rPr>
                      <m:t>,</m:t>
                    </m:r>
                    <m:sSub>
                      <m:sSubPr>
                        <m:ctrlPr>
                          <w:ins w:id="1022" w:author="Chelsey Nieman" w:date="2020-12-28T08:53:00Z">
                            <w:rPr>
                              <w:rFonts w:ascii="Cambria Math" w:hAnsi="Cambria Math" w:cs="Times New Roman"/>
                              <w:b w:val="0"/>
                              <w:bCs w:val="0"/>
                            </w:rPr>
                          </w:ins>
                        </m:ctrlPr>
                      </m:sSubPr>
                      <m:e>
                        <m:r>
                          <m:rPr>
                            <m:sty m:val="bi"/>
                          </m:rPr>
                          <w:rPr>
                            <w:rFonts w:ascii="Cambria Math" w:hAnsi="Cambria Math" w:cs="Times New Roman"/>
                          </w:rPr>
                          <m:t>A</m:t>
                        </m:r>
                      </m:e>
                      <m:sub>
                        <m:r>
                          <m:rPr>
                            <m:sty m:val="bi"/>
                          </m:rPr>
                          <w:rPr>
                            <w:rFonts w:ascii="Cambria Math" w:hAnsi="Cambria Math" w:cs="Times New Roman"/>
                          </w:rPr>
                          <m:t>2</m:t>
                        </m:r>
                      </m:sub>
                    </m:sSub>
                  </m:sub>
                </m:sSub>
              </m:oMath>
            </m:oMathPara>
          </w:p>
        </w:tc>
        <w:tc>
          <w:tcPr>
            <w:tcW w:w="2629" w:type="pct"/>
            <w:tcPrChange w:id="1023" w:author="Chelsey Nieman" w:date="2020-12-28T11:56:00Z">
              <w:tcPr>
                <w:tcW w:w="2454" w:type="pct"/>
                <w:gridSpan w:val="2"/>
              </w:tcPr>
            </w:tcPrChange>
          </w:tcPr>
          <w:p w14:paraId="2AEE24A4" w14:textId="0BA6492B"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w:t>
            </w:r>
            <w:r w:rsidRPr="00F31BBC">
              <w:rPr>
                <w:rFonts w:ascii="Times New Roman" w:hAnsi="Times New Roman" w:cs="Times New Roman"/>
              </w:rPr>
              <w:t xml:space="preserve">redation by </w:t>
            </w:r>
            <w:r>
              <w:rPr>
                <w:rFonts w:ascii="Times New Roman" w:hAnsi="Times New Roman" w:cs="Times New Roman"/>
              </w:rPr>
              <w:t>species 2 on species 1</w:t>
            </w:r>
          </w:p>
        </w:tc>
        <w:tc>
          <w:tcPr>
            <w:tcW w:w="1649" w:type="pct"/>
            <w:tcPrChange w:id="1024" w:author="Chelsey Nieman" w:date="2020-12-28T11:56:00Z">
              <w:tcPr>
                <w:tcW w:w="830" w:type="pct"/>
              </w:tcPr>
            </w:tcPrChange>
          </w:tcPr>
          <w:p w14:paraId="14821024" w14:textId="2C05B8C2"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1025"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1026" w:author="Chelsey Nieman" w:date="2020-12-28T11:53:00Z">
              <w:r>
                <w:rPr>
                  <w:rFonts w:ascii="Times New Roman" w:hAnsi="Times New Roman" w:cs="Times New Roman"/>
                </w:rPr>
                <w:t>0.5</w:t>
              </w:r>
            </w:ins>
          </w:p>
        </w:tc>
      </w:tr>
      <w:tr w:rsidR="00D323D4" w:rsidRPr="00F31BBC" w14:paraId="44FA4C5A" w14:textId="5CB1EBC6" w:rsidTr="00D323D4">
        <w:trPr>
          <w:trHeight w:val="397"/>
          <w:trPrChange w:id="1027" w:author="Chelsey Nieman" w:date="2020-12-28T11:56:00Z">
            <w:trPr>
              <w:gridAfter w:val="0"/>
              <w:wAfter w:w="47" w:type="pct"/>
              <w:trHeight w:val="397"/>
            </w:trPr>
          </w:trPrChange>
        </w:trPr>
        <w:tc>
          <w:tcPr>
            <w:cnfStyle w:val="001000000000" w:firstRow="0" w:lastRow="0" w:firstColumn="1" w:lastColumn="0" w:oddVBand="0" w:evenVBand="0" w:oddHBand="0" w:evenHBand="0" w:firstRowFirstColumn="0" w:firstRowLastColumn="0" w:lastRowFirstColumn="0" w:lastRowLastColumn="0"/>
            <w:tcW w:w="722" w:type="pct"/>
            <w:tcPrChange w:id="1028" w:author="Chelsey Nieman" w:date="2020-12-28T11:56:00Z">
              <w:tcPr>
                <w:tcW w:w="426" w:type="pct"/>
              </w:tcPr>
            </w:tcPrChange>
          </w:tcPr>
          <w:p w14:paraId="6504D37A" w14:textId="77777777" w:rsidR="00D323D4" w:rsidRPr="00B62048" w:rsidRDefault="00D37F90" w:rsidP="00D323D4">
            <w:pPr>
              <w:pStyle w:val="Compact"/>
              <w:widowControl w:val="0"/>
              <w:suppressLineNumbers/>
              <w:rPr>
                <w:rFonts w:ascii="Times New Roman" w:hAnsi="Times New Roman" w:cs="Times New Roman"/>
                <w:b w:val="0"/>
                <w:bCs w:val="0"/>
              </w:rPr>
            </w:pPr>
            <m:oMathPara>
              <m:oMath>
                <m:sSub>
                  <m:sSubPr>
                    <m:ctrlPr>
                      <w:ins w:id="1029" w:author="Chelsey Nieman" w:date="2020-12-28T08:53:00Z">
                        <w:rPr>
                          <w:rFonts w:ascii="Cambria Math" w:hAnsi="Cambria Math" w:cs="Times New Roman"/>
                          <w:b w:val="0"/>
                          <w:bCs w:val="0"/>
                        </w:rPr>
                      </w:ins>
                    </m:ctrlPr>
                  </m:sSubPr>
                  <m:e>
                    <m:r>
                      <m:rPr>
                        <m:sty m:val="bi"/>
                      </m:rPr>
                      <w:rPr>
                        <w:rFonts w:ascii="Cambria Math" w:hAnsi="Cambria Math" w:cs="Times New Roman"/>
                      </w:rPr>
                      <m:t>c</m:t>
                    </m:r>
                  </m:e>
                  <m:sub>
                    <m:sSub>
                      <m:sSubPr>
                        <m:ctrlPr>
                          <w:ins w:id="1030" w:author="Chelsey Nieman" w:date="2020-12-28T08:53:00Z">
                            <w:rPr>
                              <w:rFonts w:ascii="Cambria Math" w:hAnsi="Cambria Math" w:cs="Times New Roman"/>
                              <w:b w:val="0"/>
                              <w:bCs w:val="0"/>
                            </w:rPr>
                          </w:ins>
                        </m:ctrlPr>
                      </m:sSubPr>
                      <m:e>
                        <m:r>
                          <m:rPr>
                            <m:sty m:val="bi"/>
                          </m:rPr>
                          <w:rPr>
                            <w:rFonts w:ascii="Cambria Math" w:hAnsi="Cambria Math" w:cs="Times New Roman"/>
                          </w:rPr>
                          <m:t>J</m:t>
                        </m:r>
                      </m:e>
                      <m:sub>
                        <m:r>
                          <m:rPr>
                            <m:sty m:val="bi"/>
                          </m:rPr>
                          <w:rPr>
                            <w:rFonts w:ascii="Cambria Math" w:hAnsi="Cambria Math" w:cs="Times New Roman"/>
                          </w:rPr>
                          <m:t>1</m:t>
                        </m:r>
                      </m:sub>
                    </m:sSub>
                    <m:r>
                      <m:rPr>
                        <m:sty m:val="bi"/>
                      </m:rPr>
                      <w:rPr>
                        <w:rFonts w:ascii="Cambria Math" w:hAnsi="Cambria Math" w:cs="Times New Roman"/>
                      </w:rPr>
                      <m:t>,</m:t>
                    </m:r>
                    <m:sSub>
                      <m:sSubPr>
                        <m:ctrlPr>
                          <w:ins w:id="1031" w:author="Chelsey Nieman" w:date="2020-12-28T08:53:00Z">
                            <w:rPr>
                              <w:rFonts w:ascii="Cambria Math" w:hAnsi="Cambria Math" w:cs="Times New Roman"/>
                              <w:b w:val="0"/>
                              <w:bCs w:val="0"/>
                            </w:rPr>
                          </w:ins>
                        </m:ctrlPr>
                      </m:sSubPr>
                      <m:e>
                        <m:r>
                          <m:rPr>
                            <m:sty m:val="bi"/>
                          </m:rPr>
                          <w:rPr>
                            <w:rFonts w:ascii="Cambria Math" w:hAnsi="Cambria Math" w:cs="Times New Roman"/>
                          </w:rPr>
                          <m:t>J</m:t>
                        </m:r>
                      </m:e>
                      <m:sub>
                        <m:r>
                          <m:rPr>
                            <m:sty m:val="bi"/>
                          </m:rPr>
                          <w:rPr>
                            <w:rFonts w:ascii="Cambria Math" w:hAnsi="Cambria Math" w:cs="Times New Roman"/>
                          </w:rPr>
                          <m:t>2</m:t>
                        </m:r>
                      </m:sub>
                    </m:sSub>
                  </m:sub>
                </m:sSub>
              </m:oMath>
            </m:oMathPara>
          </w:p>
        </w:tc>
        <w:tc>
          <w:tcPr>
            <w:tcW w:w="2629" w:type="pct"/>
            <w:tcPrChange w:id="1032" w:author="Chelsey Nieman" w:date="2020-12-28T11:56:00Z">
              <w:tcPr>
                <w:tcW w:w="2454" w:type="pct"/>
                <w:gridSpan w:val="2"/>
              </w:tcPr>
            </w:tcPrChange>
          </w:tcPr>
          <w:p w14:paraId="6318AEE4" w14:textId="2B3638E4"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j</w:t>
            </w:r>
            <w:r w:rsidRPr="00F31BBC">
              <w:rPr>
                <w:rFonts w:ascii="Times New Roman" w:hAnsi="Times New Roman" w:cs="Times New Roman"/>
              </w:rPr>
              <w:t>uvenile competition</w:t>
            </w:r>
          </w:p>
        </w:tc>
        <w:tc>
          <w:tcPr>
            <w:tcW w:w="1649" w:type="pct"/>
            <w:tcPrChange w:id="1033" w:author="Chelsey Nieman" w:date="2020-12-28T11:56:00Z">
              <w:tcPr>
                <w:tcW w:w="830" w:type="pct"/>
              </w:tcPr>
            </w:tcPrChange>
          </w:tcPr>
          <w:p w14:paraId="30AEFBB3" w14:textId="728DB21B"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1034"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1035" w:author="Chelsey Nieman" w:date="2020-12-28T11:53:00Z">
              <w:r>
                <w:rPr>
                  <w:rFonts w:ascii="Times New Roman" w:hAnsi="Times New Roman" w:cs="Times New Roman"/>
                </w:rPr>
                <w:t>0.003</w:t>
              </w:r>
            </w:ins>
          </w:p>
        </w:tc>
      </w:tr>
      <w:tr w:rsidR="00D323D4" w:rsidRPr="00F31BBC" w14:paraId="6D5F8C63" w14:textId="43FAC3AA" w:rsidTr="00D323D4">
        <w:trPr>
          <w:trHeight w:val="352"/>
          <w:trPrChange w:id="1036" w:author="Chelsey Nieman" w:date="2020-12-28T11:56:00Z">
            <w:trPr>
              <w:gridAfter w:val="0"/>
              <w:wAfter w:w="47" w:type="pct"/>
              <w:trHeight w:val="352"/>
            </w:trPr>
          </w:trPrChange>
        </w:trPr>
        <w:tc>
          <w:tcPr>
            <w:cnfStyle w:val="001000000000" w:firstRow="0" w:lastRow="0" w:firstColumn="1" w:lastColumn="0" w:oddVBand="0" w:evenVBand="0" w:oddHBand="0" w:evenHBand="0" w:firstRowFirstColumn="0" w:firstRowLastColumn="0" w:lastRowFirstColumn="0" w:lastRowLastColumn="0"/>
            <w:tcW w:w="722" w:type="pct"/>
            <w:tcPrChange w:id="1037" w:author="Chelsey Nieman" w:date="2020-12-28T11:56:00Z">
              <w:tcPr>
                <w:tcW w:w="426" w:type="pct"/>
              </w:tcPr>
            </w:tcPrChange>
          </w:tcPr>
          <w:p w14:paraId="514FE545" w14:textId="77777777" w:rsidR="00D323D4" w:rsidRPr="00B62048" w:rsidRDefault="00D37F90" w:rsidP="00D323D4">
            <w:pPr>
              <w:pStyle w:val="Compact"/>
              <w:widowControl w:val="0"/>
              <w:suppressLineNumbers/>
              <w:rPr>
                <w:rFonts w:ascii="Times New Roman" w:hAnsi="Times New Roman" w:cs="Times New Roman"/>
                <w:b w:val="0"/>
                <w:bCs w:val="0"/>
              </w:rPr>
            </w:pPr>
            <m:oMathPara>
              <m:oMath>
                <m:sSub>
                  <m:sSubPr>
                    <m:ctrlPr>
                      <w:ins w:id="1038" w:author="Chelsey Nieman" w:date="2020-12-28T08:53:00Z">
                        <w:rPr>
                          <w:rFonts w:ascii="Cambria Math" w:hAnsi="Cambria Math" w:cs="Times New Roman"/>
                          <w:b w:val="0"/>
                          <w:bCs w:val="0"/>
                        </w:rPr>
                      </w:ins>
                    </m:ctrlPr>
                  </m:sSubPr>
                  <m:e>
                    <m:r>
                      <m:rPr>
                        <m:sty m:val="bi"/>
                      </m:rPr>
                      <w:rPr>
                        <w:rFonts w:ascii="Cambria Math" w:hAnsi="Cambria Math" w:cs="Times New Roman"/>
                      </w:rPr>
                      <m:t>v</m:t>
                    </m:r>
                  </m:e>
                  <m:sub>
                    <m:r>
                      <m:rPr>
                        <m:sty m:val="bi"/>
                      </m:rPr>
                      <w:rPr>
                        <w:rFonts w:ascii="Cambria Math" w:hAnsi="Cambria Math" w:cs="Times New Roman"/>
                      </w:rPr>
                      <m:t>1</m:t>
                    </m:r>
                  </m:sub>
                </m:sSub>
              </m:oMath>
            </m:oMathPara>
          </w:p>
        </w:tc>
        <w:tc>
          <w:tcPr>
            <w:tcW w:w="2629" w:type="pct"/>
            <w:tcPrChange w:id="1039" w:author="Chelsey Nieman" w:date="2020-12-28T11:56:00Z">
              <w:tcPr>
                <w:tcW w:w="2454" w:type="pct"/>
                <w:gridSpan w:val="2"/>
              </w:tcPr>
            </w:tcPrChange>
          </w:tcPr>
          <w:p w14:paraId="1630E8CC" w14:textId="2FE2BEA5"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 xml:space="preserve">rate </w:t>
            </w:r>
            <w:r>
              <w:rPr>
                <w:rFonts w:ascii="Times New Roman" w:hAnsi="Times New Roman" w:cs="Times New Roman"/>
              </w:rPr>
              <w:t xml:space="preserve">at which </w:t>
            </w:r>
            <w:r w:rsidRPr="00F31BBC">
              <w:rPr>
                <w:rFonts w:ascii="Times New Roman" w:hAnsi="Times New Roman" w:cs="Times New Roman"/>
              </w:rPr>
              <w:t>sp</w:t>
            </w:r>
            <w:r>
              <w:rPr>
                <w:rFonts w:ascii="Times New Roman" w:hAnsi="Times New Roman" w:cs="Times New Roman"/>
              </w:rPr>
              <w:t xml:space="preserve">ecies </w:t>
            </w:r>
            <w:r w:rsidRPr="00F31BBC">
              <w:rPr>
                <w:rFonts w:ascii="Times New Roman" w:hAnsi="Times New Roman" w:cs="Times New Roman"/>
              </w:rPr>
              <w:t>1 juveniles enter FA</w:t>
            </w:r>
            <w:r>
              <w:rPr>
                <w:rFonts w:ascii="Times New Roman" w:hAnsi="Times New Roman" w:cs="Times New Roman"/>
              </w:rPr>
              <w:t>*</w:t>
            </w:r>
          </w:p>
        </w:tc>
        <w:tc>
          <w:tcPr>
            <w:tcW w:w="1649" w:type="pct"/>
            <w:tcPrChange w:id="1040" w:author="Chelsey Nieman" w:date="2020-12-28T11:56:00Z">
              <w:tcPr>
                <w:tcW w:w="830" w:type="pct"/>
              </w:tcPr>
            </w:tcPrChange>
          </w:tcPr>
          <w:p w14:paraId="06312F19" w14:textId="40F6A886" w:rsidR="00D323D4" w:rsidRPr="00F31BBC"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1041"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1042" w:author="Chelsey Nieman" w:date="2020-12-28T11:53:00Z">
              <w:r>
                <w:rPr>
                  <w:rFonts w:ascii="Times New Roman" w:hAnsi="Times New Roman" w:cs="Times New Roman"/>
                </w:rPr>
                <w:t>1</w:t>
              </w:r>
            </w:ins>
          </w:p>
        </w:tc>
      </w:tr>
      <w:tr w:rsidR="00D323D4" w:rsidRPr="00F31BBC" w14:paraId="72661652" w14:textId="27E8797F" w:rsidTr="00D323D4">
        <w:trPr>
          <w:trHeight w:val="352"/>
          <w:trPrChange w:id="1043" w:author="Chelsey Nieman" w:date="2020-12-28T11:56:00Z">
            <w:trPr>
              <w:gridAfter w:val="0"/>
              <w:wAfter w:w="47" w:type="pct"/>
              <w:trHeight w:val="352"/>
            </w:trPr>
          </w:trPrChange>
        </w:trPr>
        <w:tc>
          <w:tcPr>
            <w:cnfStyle w:val="001000000000" w:firstRow="0" w:lastRow="0" w:firstColumn="1" w:lastColumn="0" w:oddVBand="0" w:evenVBand="0" w:oddHBand="0" w:evenHBand="0" w:firstRowFirstColumn="0" w:firstRowLastColumn="0" w:lastRowFirstColumn="0" w:lastRowLastColumn="0"/>
            <w:tcW w:w="722" w:type="pct"/>
            <w:tcPrChange w:id="1044" w:author="Chelsey Nieman" w:date="2020-12-28T11:56:00Z">
              <w:tcPr>
                <w:tcW w:w="426" w:type="pct"/>
              </w:tcPr>
            </w:tcPrChange>
          </w:tcPr>
          <w:p w14:paraId="059992BD" w14:textId="77777777" w:rsidR="00D323D4" w:rsidRPr="00B62048" w:rsidRDefault="00D37F90" w:rsidP="00D323D4">
            <w:pPr>
              <w:pStyle w:val="Compact"/>
              <w:widowControl w:val="0"/>
              <w:suppressLineNumbers/>
              <w:rPr>
                <w:rFonts w:ascii="Times New Roman" w:hAnsi="Times New Roman" w:cs="Times New Roman"/>
                <w:b w:val="0"/>
                <w:bCs w:val="0"/>
              </w:rPr>
            </w:pPr>
            <m:oMathPara>
              <m:oMath>
                <m:sSub>
                  <m:sSubPr>
                    <m:ctrlPr>
                      <w:ins w:id="1045" w:author="Chelsey Nieman" w:date="2020-12-28T08:53:00Z">
                        <w:rPr>
                          <w:rFonts w:ascii="Cambria Math" w:hAnsi="Cambria Math" w:cs="Times New Roman"/>
                          <w:b w:val="0"/>
                          <w:bCs w:val="0"/>
                        </w:rPr>
                      </w:ins>
                    </m:ctrlPr>
                  </m:sSubPr>
                  <m:e>
                    <m:r>
                      <m:rPr>
                        <m:sty m:val="bi"/>
                      </m:rPr>
                      <w:rPr>
                        <w:rFonts w:ascii="Cambria Math" w:hAnsi="Cambria Math" w:cs="Times New Roman"/>
                      </w:rPr>
                      <m:t>h</m:t>
                    </m:r>
                  </m:e>
                  <m:sub>
                    <m:r>
                      <m:rPr>
                        <m:sty m:val="bi"/>
                      </m:rPr>
                      <w:rPr>
                        <w:rFonts w:ascii="Cambria Math" w:hAnsi="Cambria Math" w:cs="Times New Roman"/>
                      </w:rPr>
                      <m:t>1</m:t>
                    </m:r>
                  </m:sub>
                </m:sSub>
              </m:oMath>
            </m:oMathPara>
          </w:p>
        </w:tc>
        <w:tc>
          <w:tcPr>
            <w:tcW w:w="2629" w:type="pct"/>
            <w:tcPrChange w:id="1046" w:author="Chelsey Nieman" w:date="2020-12-28T11:56:00Z">
              <w:tcPr>
                <w:tcW w:w="2454" w:type="pct"/>
                <w:gridSpan w:val="2"/>
              </w:tcPr>
            </w:tcPrChange>
          </w:tcPr>
          <w:p w14:paraId="44BF1A70" w14:textId="48C30F70"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 xml:space="preserve">rate </w:t>
            </w:r>
            <w:r>
              <w:rPr>
                <w:rFonts w:ascii="Times New Roman" w:hAnsi="Times New Roman" w:cs="Times New Roman"/>
              </w:rPr>
              <w:t xml:space="preserve">at which </w:t>
            </w:r>
            <w:r w:rsidRPr="00F31BBC">
              <w:rPr>
                <w:rFonts w:ascii="Times New Roman" w:hAnsi="Times New Roman" w:cs="Times New Roman"/>
              </w:rPr>
              <w:t>sp</w:t>
            </w:r>
            <w:r>
              <w:rPr>
                <w:rFonts w:ascii="Times New Roman" w:hAnsi="Times New Roman" w:cs="Times New Roman"/>
              </w:rPr>
              <w:t xml:space="preserve">ecies </w:t>
            </w:r>
            <w:r w:rsidRPr="00F31BBC">
              <w:rPr>
                <w:rFonts w:ascii="Times New Roman" w:hAnsi="Times New Roman" w:cs="Times New Roman"/>
              </w:rPr>
              <w:t>1 juveniles leave FA</w:t>
            </w:r>
          </w:p>
        </w:tc>
        <w:tc>
          <w:tcPr>
            <w:tcW w:w="1649" w:type="pct"/>
            <w:tcPrChange w:id="1047" w:author="Chelsey Nieman" w:date="2020-12-28T11:56:00Z">
              <w:tcPr>
                <w:tcW w:w="830" w:type="pct"/>
              </w:tcPr>
            </w:tcPrChange>
          </w:tcPr>
          <w:p w14:paraId="1C89C572" w14:textId="77777777" w:rsidR="00D323D4" w:rsidRPr="00F31BBC"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1048"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p>
        </w:tc>
      </w:tr>
      <w:tr w:rsidR="00D323D4" w:rsidRPr="00F31BBC" w14:paraId="0FEE668E" w14:textId="6C6864C1" w:rsidTr="00D323D4">
        <w:trPr>
          <w:trHeight w:val="367"/>
          <w:trPrChange w:id="1049" w:author="Chelsey Nieman" w:date="2020-12-28T11:56:00Z">
            <w:trPr>
              <w:gridAfter w:val="0"/>
              <w:wAfter w:w="47" w:type="pct"/>
              <w:trHeight w:val="367"/>
            </w:trPr>
          </w:trPrChange>
        </w:trPr>
        <w:tc>
          <w:tcPr>
            <w:cnfStyle w:val="001000000000" w:firstRow="0" w:lastRow="0" w:firstColumn="1" w:lastColumn="0" w:oddVBand="0" w:evenVBand="0" w:oddHBand="0" w:evenHBand="0" w:firstRowFirstColumn="0" w:firstRowLastColumn="0" w:lastRowFirstColumn="0" w:lastRowLastColumn="0"/>
            <w:tcW w:w="722" w:type="pct"/>
            <w:tcPrChange w:id="1050" w:author="Chelsey Nieman" w:date="2020-12-28T11:56:00Z">
              <w:tcPr>
                <w:tcW w:w="426" w:type="pct"/>
              </w:tcPr>
            </w:tcPrChange>
          </w:tcPr>
          <w:p w14:paraId="51734D9C" w14:textId="77777777" w:rsidR="00D323D4" w:rsidRPr="00B62048" w:rsidRDefault="00D37F90" w:rsidP="00D323D4">
            <w:pPr>
              <w:pStyle w:val="Compact"/>
              <w:widowControl w:val="0"/>
              <w:suppressLineNumbers/>
              <w:rPr>
                <w:rFonts w:ascii="Times New Roman" w:hAnsi="Times New Roman" w:cs="Times New Roman"/>
                <w:b w:val="0"/>
                <w:bCs w:val="0"/>
              </w:rPr>
            </w:pPr>
            <m:oMathPara>
              <m:oMath>
                <m:sSub>
                  <m:sSubPr>
                    <m:ctrlPr>
                      <w:ins w:id="1051" w:author="Chelsey Nieman" w:date="2020-12-28T08:53:00Z">
                        <w:rPr>
                          <w:rFonts w:ascii="Cambria Math" w:hAnsi="Cambria Math" w:cs="Times New Roman"/>
                          <w:b w:val="0"/>
                          <w:bCs w:val="0"/>
                        </w:rPr>
                      </w:ins>
                    </m:ctrlPr>
                  </m:sSubPr>
                  <m:e>
                    <m:r>
                      <m:rPr>
                        <m:sty m:val="bi"/>
                      </m:rPr>
                      <w:rPr>
                        <w:rFonts w:ascii="Cambria Math" w:hAnsi="Cambria Math" w:cs="Times New Roman"/>
                      </w:rPr>
                      <m:t>k</m:t>
                    </m:r>
                  </m:e>
                  <m:sub>
                    <m:r>
                      <m:rPr>
                        <m:sty m:val="bi"/>
                      </m:rPr>
                      <w:rPr>
                        <w:rFonts w:ascii="Cambria Math" w:hAnsi="Cambria Math" w:cs="Times New Roman"/>
                      </w:rPr>
                      <m:t>1</m:t>
                    </m:r>
                  </m:sub>
                </m:sSub>
              </m:oMath>
            </m:oMathPara>
          </w:p>
        </w:tc>
        <w:tc>
          <w:tcPr>
            <w:tcW w:w="2629" w:type="pct"/>
            <w:tcPrChange w:id="1052" w:author="Chelsey Nieman" w:date="2020-12-28T11:56:00Z">
              <w:tcPr>
                <w:tcW w:w="2454" w:type="pct"/>
                <w:gridSpan w:val="2"/>
              </w:tcPr>
            </w:tcPrChange>
          </w:tcPr>
          <w:p w14:paraId="60A75ED8" w14:textId="2EDFF114"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w:t>
            </w:r>
            <w:r w:rsidRPr="00F31BBC">
              <w:rPr>
                <w:rFonts w:ascii="Times New Roman" w:hAnsi="Times New Roman" w:cs="Times New Roman"/>
              </w:rPr>
              <w:t>tocking</w:t>
            </w:r>
            <w:r>
              <w:rPr>
                <w:rFonts w:ascii="Times New Roman" w:hAnsi="Times New Roman" w:cs="Times New Roman"/>
              </w:rPr>
              <w:t>,</w:t>
            </w:r>
            <w:r w:rsidRPr="00F31BBC">
              <w:rPr>
                <w:rFonts w:ascii="Times New Roman" w:hAnsi="Times New Roman" w:cs="Times New Roman"/>
              </w:rPr>
              <w:t xml:space="preserve"> species 1</w:t>
            </w:r>
          </w:p>
        </w:tc>
        <w:tc>
          <w:tcPr>
            <w:tcW w:w="1649" w:type="pct"/>
            <w:tcPrChange w:id="1053" w:author="Chelsey Nieman" w:date="2020-12-28T11:56:00Z">
              <w:tcPr>
                <w:tcW w:w="830" w:type="pct"/>
              </w:tcPr>
            </w:tcPrChange>
          </w:tcPr>
          <w:p w14:paraId="7BEE1EBF" w14:textId="51ABFA1D"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1054"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1055" w:author="Chelsey Nieman" w:date="2020-12-28T11:53:00Z">
              <w:r>
                <w:rPr>
                  <w:rFonts w:ascii="Times New Roman" w:hAnsi="Times New Roman" w:cs="Times New Roman"/>
                </w:rPr>
                <w:t>0-2000</w:t>
              </w:r>
            </w:ins>
          </w:p>
        </w:tc>
      </w:tr>
      <w:tr w:rsidR="00D323D4" w:rsidRPr="00F31BBC" w14:paraId="3C5DA0C9" w14:textId="791E6F1B" w:rsidTr="00D323D4">
        <w:trPr>
          <w:trHeight w:val="352"/>
          <w:trPrChange w:id="1056" w:author="Chelsey Nieman" w:date="2020-12-28T11:56:00Z">
            <w:trPr>
              <w:gridAfter w:val="0"/>
              <w:wAfter w:w="47" w:type="pct"/>
              <w:trHeight w:val="352"/>
            </w:trPr>
          </w:trPrChange>
        </w:trPr>
        <w:tc>
          <w:tcPr>
            <w:cnfStyle w:val="001000000000" w:firstRow="0" w:lastRow="0" w:firstColumn="1" w:lastColumn="0" w:oddVBand="0" w:evenVBand="0" w:oddHBand="0" w:evenHBand="0" w:firstRowFirstColumn="0" w:firstRowLastColumn="0" w:lastRowFirstColumn="0" w:lastRowLastColumn="0"/>
            <w:tcW w:w="722" w:type="pct"/>
            <w:tcPrChange w:id="1057" w:author="Chelsey Nieman" w:date="2020-12-28T11:56:00Z">
              <w:tcPr>
                <w:tcW w:w="426" w:type="pct"/>
              </w:tcPr>
            </w:tcPrChange>
          </w:tcPr>
          <w:p w14:paraId="47E10025" w14:textId="77777777" w:rsidR="00D323D4" w:rsidRPr="00B62048" w:rsidRDefault="00D323D4" w:rsidP="00D323D4">
            <w:pPr>
              <w:pStyle w:val="Compact"/>
              <w:widowControl w:val="0"/>
              <w:suppressLineNumbers/>
              <w:rPr>
                <w:rFonts w:ascii="Times New Roman" w:hAnsi="Times New Roman" w:cs="Times New Roman"/>
                <w:b w:val="0"/>
                <w:bCs w:val="0"/>
              </w:rPr>
            </w:pPr>
            <m:oMathPara>
              <m:oMath>
                <m:r>
                  <m:rPr>
                    <m:sty m:val="bi"/>
                  </m:rPr>
                  <w:rPr>
                    <w:rFonts w:ascii="Cambria Math" w:hAnsi="Cambria Math" w:cs="Times New Roman"/>
                  </w:rPr>
                  <m:t xml:space="preserve"> q</m:t>
                </m:r>
                <m:sSub>
                  <m:sSubPr>
                    <m:ctrlPr>
                      <w:ins w:id="1058" w:author="Chelsey Nieman" w:date="2020-12-28T08:53:00Z">
                        <w:rPr>
                          <w:rFonts w:ascii="Cambria Math" w:hAnsi="Cambria Math" w:cs="Times New Roman"/>
                          <w:b w:val="0"/>
                          <w:bCs w:val="0"/>
                        </w:rPr>
                      </w:ins>
                    </m:ctrlPr>
                  </m:sSubPr>
                  <m:e>
                    <m:r>
                      <m:rPr>
                        <m:sty m:val="bi"/>
                      </m:rPr>
                      <w:rPr>
                        <w:rFonts w:ascii="Cambria Math" w:hAnsi="Cambria Math" w:cs="Times New Roman"/>
                      </w:rPr>
                      <m:t>E</m:t>
                    </m:r>
                  </m:e>
                  <m:sub>
                    <m:r>
                      <m:rPr>
                        <m:sty m:val="bi"/>
                      </m:rPr>
                      <w:rPr>
                        <w:rFonts w:ascii="Cambria Math" w:hAnsi="Cambria Math" w:cs="Times New Roman"/>
                      </w:rPr>
                      <m:t>1</m:t>
                    </m:r>
                  </m:sub>
                </m:sSub>
              </m:oMath>
            </m:oMathPara>
          </w:p>
        </w:tc>
        <w:tc>
          <w:tcPr>
            <w:tcW w:w="2629" w:type="pct"/>
            <w:tcPrChange w:id="1059" w:author="Chelsey Nieman" w:date="2020-12-28T11:56:00Z">
              <w:tcPr>
                <w:tcW w:w="2454" w:type="pct"/>
                <w:gridSpan w:val="2"/>
              </w:tcPr>
            </w:tcPrChange>
          </w:tcPr>
          <w:p w14:paraId="396A4173" w14:textId="3A87F9F7"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harvest rate</w:t>
            </w:r>
            <w:r>
              <w:rPr>
                <w:rFonts w:ascii="Times New Roman" w:hAnsi="Times New Roman" w:cs="Times New Roman"/>
              </w:rPr>
              <w:t>,</w:t>
            </w:r>
            <w:r w:rsidRPr="00F31BBC">
              <w:rPr>
                <w:rFonts w:ascii="Times New Roman" w:hAnsi="Times New Roman" w:cs="Times New Roman"/>
              </w:rPr>
              <w:t xml:space="preserve"> sp</w:t>
            </w:r>
            <w:r>
              <w:rPr>
                <w:rFonts w:ascii="Times New Roman" w:hAnsi="Times New Roman" w:cs="Times New Roman"/>
              </w:rPr>
              <w:t xml:space="preserve">ecies </w:t>
            </w:r>
            <w:r w:rsidRPr="00F31BBC">
              <w:rPr>
                <w:rFonts w:ascii="Times New Roman" w:hAnsi="Times New Roman" w:cs="Times New Roman"/>
              </w:rPr>
              <w:t>1</w:t>
            </w:r>
          </w:p>
        </w:tc>
        <w:tc>
          <w:tcPr>
            <w:tcW w:w="1649" w:type="pct"/>
            <w:tcPrChange w:id="1060" w:author="Chelsey Nieman" w:date="2020-12-28T11:56:00Z">
              <w:tcPr>
                <w:tcW w:w="830" w:type="pct"/>
              </w:tcPr>
            </w:tcPrChange>
          </w:tcPr>
          <w:p w14:paraId="1F996A67" w14:textId="4DA717C8" w:rsidR="00D323D4" w:rsidRPr="00F31BBC"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1061"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1062" w:author="Chelsey Nieman" w:date="2020-12-28T11:53:00Z">
              <w:r>
                <w:rPr>
                  <w:rFonts w:ascii="Times New Roman" w:hAnsi="Times New Roman" w:cs="Times New Roman"/>
                </w:rPr>
                <w:t>0-8</w:t>
              </w:r>
            </w:ins>
          </w:p>
        </w:tc>
      </w:tr>
      <w:tr w:rsidR="00D323D4" w:rsidRPr="00F31BBC" w14:paraId="64EB59BD" w14:textId="5B93B42D" w:rsidTr="00D323D4">
        <w:trPr>
          <w:trHeight w:val="352"/>
          <w:trPrChange w:id="1063" w:author="Chelsey Nieman" w:date="2020-12-28T11:56:00Z">
            <w:trPr>
              <w:gridAfter w:val="0"/>
              <w:wAfter w:w="47" w:type="pct"/>
              <w:trHeight w:val="352"/>
            </w:trPr>
          </w:trPrChange>
        </w:trPr>
        <w:tc>
          <w:tcPr>
            <w:cnfStyle w:val="001000000000" w:firstRow="0" w:lastRow="0" w:firstColumn="1" w:lastColumn="0" w:oddVBand="0" w:evenVBand="0" w:oddHBand="0" w:evenHBand="0" w:firstRowFirstColumn="0" w:firstRowLastColumn="0" w:lastRowFirstColumn="0" w:lastRowLastColumn="0"/>
            <w:tcW w:w="722" w:type="pct"/>
            <w:tcPrChange w:id="1064" w:author="Chelsey Nieman" w:date="2020-12-28T11:56:00Z">
              <w:tcPr>
                <w:tcW w:w="426" w:type="pct"/>
              </w:tcPr>
            </w:tcPrChange>
          </w:tcPr>
          <w:p w14:paraId="6EEE07D9" w14:textId="77777777" w:rsidR="00D323D4" w:rsidRPr="00B62048" w:rsidRDefault="00D37F90" w:rsidP="00D323D4">
            <w:pPr>
              <w:pStyle w:val="Compact"/>
              <w:widowControl w:val="0"/>
              <w:suppressLineNumbers/>
              <w:rPr>
                <w:rFonts w:ascii="Times New Roman" w:hAnsi="Times New Roman" w:cs="Times New Roman"/>
                <w:b w:val="0"/>
                <w:bCs w:val="0"/>
              </w:rPr>
            </w:pPr>
            <m:oMathPara>
              <m:oMath>
                <m:sSub>
                  <m:sSubPr>
                    <m:ctrlPr>
                      <w:ins w:id="1065" w:author="Chelsey Nieman" w:date="2020-12-28T08:53:00Z">
                        <w:rPr>
                          <w:rFonts w:ascii="Cambria Math" w:hAnsi="Cambria Math" w:cs="Times New Roman"/>
                          <w:b w:val="0"/>
                          <w:bCs w:val="0"/>
                        </w:rPr>
                      </w:ins>
                    </m:ctrlPr>
                  </m:sSubPr>
                  <m:e>
                    <m:r>
                      <m:rPr>
                        <m:sty m:val="bi"/>
                      </m:rPr>
                      <w:rPr>
                        <w:rFonts w:ascii="Cambria Math" w:hAnsi="Cambria Math" w:cs="Times New Roman"/>
                      </w:rPr>
                      <m:t>s</m:t>
                    </m:r>
                  </m:e>
                  <m:sub>
                    <m:r>
                      <m:rPr>
                        <m:sty m:val="bi"/>
                      </m:rPr>
                      <w:rPr>
                        <w:rFonts w:ascii="Cambria Math" w:hAnsi="Cambria Math" w:cs="Times New Roman"/>
                      </w:rPr>
                      <m:t>2</m:t>
                    </m:r>
                  </m:sub>
                </m:sSub>
              </m:oMath>
            </m:oMathPara>
          </w:p>
        </w:tc>
        <w:tc>
          <w:tcPr>
            <w:tcW w:w="2629" w:type="pct"/>
            <w:tcPrChange w:id="1066" w:author="Chelsey Nieman" w:date="2020-12-28T11:56:00Z">
              <w:tcPr>
                <w:tcW w:w="2454" w:type="pct"/>
                <w:gridSpan w:val="2"/>
              </w:tcPr>
            </w:tcPrChange>
          </w:tcPr>
          <w:p w14:paraId="46D49881" w14:textId="01C23B6C"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survival, species 2 j</w:t>
            </w:r>
            <w:r w:rsidRPr="00F31BBC">
              <w:rPr>
                <w:rFonts w:ascii="Times New Roman" w:hAnsi="Times New Roman" w:cs="Times New Roman"/>
              </w:rPr>
              <w:t xml:space="preserve">uvenile </w:t>
            </w:r>
          </w:p>
        </w:tc>
        <w:tc>
          <w:tcPr>
            <w:tcW w:w="1649" w:type="pct"/>
            <w:tcPrChange w:id="1067" w:author="Chelsey Nieman" w:date="2020-12-28T11:56:00Z">
              <w:tcPr>
                <w:tcW w:w="830" w:type="pct"/>
              </w:tcPr>
            </w:tcPrChange>
          </w:tcPr>
          <w:p w14:paraId="4C741C7B" w14:textId="1E48270E"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1068"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1069" w:author="Chelsey Nieman" w:date="2020-12-28T11:53:00Z">
              <w:r>
                <w:rPr>
                  <w:rFonts w:ascii="Times New Roman" w:hAnsi="Times New Roman" w:cs="Times New Roman"/>
                </w:rPr>
                <w:t>0.1</w:t>
              </w:r>
            </w:ins>
          </w:p>
        </w:tc>
      </w:tr>
      <w:tr w:rsidR="00D323D4" w:rsidRPr="00F31BBC" w14:paraId="50A408E4" w14:textId="1D75775F" w:rsidTr="00D323D4">
        <w:trPr>
          <w:trHeight w:val="367"/>
          <w:trPrChange w:id="1070" w:author="Chelsey Nieman" w:date="2020-12-28T11:56:00Z">
            <w:trPr>
              <w:gridAfter w:val="0"/>
              <w:wAfter w:w="47" w:type="pct"/>
              <w:trHeight w:val="367"/>
            </w:trPr>
          </w:trPrChange>
        </w:trPr>
        <w:tc>
          <w:tcPr>
            <w:cnfStyle w:val="001000000000" w:firstRow="0" w:lastRow="0" w:firstColumn="1" w:lastColumn="0" w:oddVBand="0" w:evenVBand="0" w:oddHBand="0" w:evenHBand="0" w:firstRowFirstColumn="0" w:firstRowLastColumn="0" w:lastRowFirstColumn="0" w:lastRowLastColumn="0"/>
            <w:tcW w:w="722" w:type="pct"/>
            <w:tcPrChange w:id="1071" w:author="Chelsey Nieman" w:date="2020-12-28T11:56:00Z">
              <w:tcPr>
                <w:tcW w:w="426" w:type="pct"/>
              </w:tcPr>
            </w:tcPrChange>
          </w:tcPr>
          <w:p w14:paraId="33DE8F70" w14:textId="77777777" w:rsidR="00D323D4" w:rsidRPr="00B62048" w:rsidRDefault="00D37F90" w:rsidP="00D323D4">
            <w:pPr>
              <w:pStyle w:val="Compact"/>
              <w:widowControl w:val="0"/>
              <w:suppressLineNumbers/>
              <w:rPr>
                <w:rFonts w:ascii="Times New Roman" w:hAnsi="Times New Roman" w:cs="Times New Roman"/>
                <w:b w:val="0"/>
                <w:bCs w:val="0"/>
              </w:rPr>
            </w:pPr>
            <m:oMathPara>
              <m:oMath>
                <m:sSub>
                  <m:sSubPr>
                    <m:ctrlPr>
                      <w:ins w:id="1072" w:author="Chelsey Nieman" w:date="2020-12-28T08:53:00Z">
                        <w:rPr>
                          <w:rFonts w:ascii="Cambria Math" w:hAnsi="Cambria Math" w:cs="Times New Roman"/>
                          <w:b w:val="0"/>
                          <w:bCs w:val="0"/>
                        </w:rPr>
                      </w:ins>
                    </m:ctrlPr>
                  </m:sSubPr>
                  <m:e>
                    <m:r>
                      <m:rPr>
                        <m:sty m:val="bi"/>
                      </m:rPr>
                      <w:rPr>
                        <w:rFonts w:ascii="Cambria Math" w:hAnsi="Cambria Math" w:cs="Times New Roman"/>
                      </w:rPr>
                      <m:t>m</m:t>
                    </m:r>
                  </m:e>
                  <m:sub>
                    <m:r>
                      <m:rPr>
                        <m:sty m:val="bi"/>
                      </m:rPr>
                      <w:rPr>
                        <w:rFonts w:ascii="Cambria Math" w:hAnsi="Cambria Math" w:cs="Times New Roman"/>
                      </w:rPr>
                      <m:t>2</m:t>
                    </m:r>
                  </m:sub>
                </m:sSub>
              </m:oMath>
            </m:oMathPara>
          </w:p>
        </w:tc>
        <w:tc>
          <w:tcPr>
            <w:tcW w:w="2629" w:type="pct"/>
            <w:tcPrChange w:id="1073" w:author="Chelsey Nieman" w:date="2020-12-28T11:56:00Z">
              <w:tcPr>
                <w:tcW w:w="2454" w:type="pct"/>
                <w:gridSpan w:val="2"/>
              </w:tcPr>
            </w:tcPrChange>
          </w:tcPr>
          <w:p w14:paraId="12CCAA0A" w14:textId="09C30A7C"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natural mortality, species 2 </w:t>
            </w:r>
            <w:r w:rsidRPr="00F31BBC">
              <w:rPr>
                <w:rFonts w:ascii="Times New Roman" w:hAnsi="Times New Roman" w:cs="Times New Roman"/>
              </w:rPr>
              <w:t xml:space="preserve">adult </w:t>
            </w:r>
          </w:p>
        </w:tc>
        <w:tc>
          <w:tcPr>
            <w:tcW w:w="1649" w:type="pct"/>
            <w:tcPrChange w:id="1074" w:author="Chelsey Nieman" w:date="2020-12-28T11:56:00Z">
              <w:tcPr>
                <w:tcW w:w="830" w:type="pct"/>
              </w:tcPr>
            </w:tcPrChange>
          </w:tcPr>
          <w:p w14:paraId="3E714570" w14:textId="510EFDEE"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1075"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1076" w:author="Chelsey Nieman" w:date="2020-12-28T11:53:00Z">
              <w:r>
                <w:rPr>
                  <w:rFonts w:ascii="Times New Roman" w:hAnsi="Times New Roman" w:cs="Times New Roman"/>
                </w:rPr>
                <w:t>0.5</w:t>
              </w:r>
            </w:ins>
          </w:p>
        </w:tc>
      </w:tr>
      <w:tr w:rsidR="00D323D4" w:rsidRPr="00F31BBC" w14:paraId="152BC7FA" w14:textId="1A81AFEF" w:rsidTr="00D323D4">
        <w:trPr>
          <w:trHeight w:val="381"/>
          <w:trPrChange w:id="1077" w:author="Chelsey Nieman" w:date="2020-12-28T11:56:00Z">
            <w:trPr>
              <w:gridAfter w:val="0"/>
              <w:wAfter w:w="47" w:type="pct"/>
              <w:trHeight w:val="381"/>
            </w:trPr>
          </w:trPrChange>
        </w:trPr>
        <w:tc>
          <w:tcPr>
            <w:cnfStyle w:val="001000000000" w:firstRow="0" w:lastRow="0" w:firstColumn="1" w:lastColumn="0" w:oddVBand="0" w:evenVBand="0" w:oddHBand="0" w:evenHBand="0" w:firstRowFirstColumn="0" w:firstRowLastColumn="0" w:lastRowFirstColumn="0" w:lastRowLastColumn="0"/>
            <w:tcW w:w="722" w:type="pct"/>
            <w:tcPrChange w:id="1078" w:author="Chelsey Nieman" w:date="2020-12-28T11:56:00Z">
              <w:tcPr>
                <w:tcW w:w="426" w:type="pct"/>
              </w:tcPr>
            </w:tcPrChange>
          </w:tcPr>
          <w:p w14:paraId="3FF5E2B4" w14:textId="77777777" w:rsidR="00D323D4" w:rsidRPr="00B62048" w:rsidRDefault="00D37F90" w:rsidP="00D323D4">
            <w:pPr>
              <w:pStyle w:val="Compact"/>
              <w:widowControl w:val="0"/>
              <w:suppressLineNumbers/>
              <w:rPr>
                <w:rFonts w:ascii="Times New Roman" w:hAnsi="Times New Roman" w:cs="Times New Roman"/>
                <w:b w:val="0"/>
                <w:bCs w:val="0"/>
              </w:rPr>
            </w:pPr>
            <m:oMathPara>
              <m:oMath>
                <m:sSub>
                  <m:sSubPr>
                    <m:ctrlPr>
                      <w:ins w:id="1079" w:author="Chelsey Nieman" w:date="2020-12-28T08:53:00Z">
                        <w:rPr>
                          <w:rFonts w:ascii="Cambria Math" w:hAnsi="Cambria Math" w:cs="Times New Roman"/>
                          <w:b w:val="0"/>
                          <w:bCs w:val="0"/>
                        </w:rPr>
                      </w:ins>
                    </m:ctrlPr>
                  </m:sSubPr>
                  <m:e>
                    <m:r>
                      <m:rPr>
                        <m:sty m:val="bi"/>
                      </m:rPr>
                      <w:rPr>
                        <w:rFonts w:ascii="Cambria Math" w:hAnsi="Cambria Math" w:cs="Times New Roman"/>
                      </w:rPr>
                      <m:t>c</m:t>
                    </m:r>
                  </m:e>
                  <m:sub>
                    <m:sSub>
                      <m:sSubPr>
                        <m:ctrlPr>
                          <w:ins w:id="1080" w:author="Chelsey Nieman" w:date="2020-12-28T08:53:00Z">
                            <w:rPr>
                              <w:rFonts w:ascii="Cambria Math" w:hAnsi="Cambria Math" w:cs="Times New Roman"/>
                              <w:b w:val="0"/>
                              <w:bCs w:val="0"/>
                            </w:rPr>
                          </w:ins>
                        </m:ctrlPr>
                      </m:sSubPr>
                      <m:e>
                        <m:r>
                          <m:rPr>
                            <m:sty m:val="bi"/>
                          </m:rPr>
                          <w:rPr>
                            <w:rFonts w:ascii="Cambria Math" w:hAnsi="Cambria Math" w:cs="Times New Roman"/>
                          </w:rPr>
                          <m:t>J</m:t>
                        </m:r>
                      </m:e>
                      <m:sub>
                        <m:r>
                          <m:rPr>
                            <m:sty m:val="bi"/>
                          </m:rPr>
                          <w:rPr>
                            <w:rFonts w:ascii="Cambria Math" w:hAnsi="Cambria Math" w:cs="Times New Roman"/>
                          </w:rPr>
                          <m:t>2</m:t>
                        </m:r>
                      </m:sub>
                    </m:sSub>
                    <m:r>
                      <m:rPr>
                        <m:sty m:val="bi"/>
                      </m:rPr>
                      <w:rPr>
                        <w:rFonts w:ascii="Cambria Math" w:hAnsi="Cambria Math" w:cs="Times New Roman"/>
                      </w:rPr>
                      <m:t>,</m:t>
                    </m:r>
                    <m:sSub>
                      <m:sSubPr>
                        <m:ctrlPr>
                          <w:ins w:id="1081" w:author="Chelsey Nieman" w:date="2020-12-28T08:53:00Z">
                            <w:rPr>
                              <w:rFonts w:ascii="Cambria Math" w:hAnsi="Cambria Math" w:cs="Times New Roman"/>
                              <w:b w:val="0"/>
                              <w:bCs w:val="0"/>
                            </w:rPr>
                          </w:ins>
                        </m:ctrlPr>
                      </m:sSubPr>
                      <m:e>
                        <m:r>
                          <m:rPr>
                            <m:sty m:val="bi"/>
                          </m:rPr>
                          <w:rPr>
                            <w:rFonts w:ascii="Cambria Math" w:hAnsi="Cambria Math" w:cs="Times New Roman"/>
                          </w:rPr>
                          <m:t>A</m:t>
                        </m:r>
                      </m:e>
                      <m:sub>
                        <m:r>
                          <m:rPr>
                            <m:sty m:val="bi"/>
                          </m:rPr>
                          <w:rPr>
                            <w:rFonts w:ascii="Cambria Math" w:hAnsi="Cambria Math" w:cs="Times New Roman"/>
                          </w:rPr>
                          <m:t>2</m:t>
                        </m:r>
                      </m:sub>
                    </m:sSub>
                  </m:sub>
                </m:sSub>
              </m:oMath>
            </m:oMathPara>
          </w:p>
        </w:tc>
        <w:tc>
          <w:tcPr>
            <w:tcW w:w="2629" w:type="pct"/>
            <w:tcPrChange w:id="1082" w:author="Chelsey Nieman" w:date="2020-12-28T11:56:00Z">
              <w:tcPr>
                <w:tcW w:w="2454" w:type="pct"/>
                <w:gridSpan w:val="2"/>
              </w:tcPr>
            </w:tcPrChange>
          </w:tcPr>
          <w:p w14:paraId="3DA59AAE" w14:textId="3A81B388"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w:t>
            </w:r>
            <w:r w:rsidRPr="00F31BBC">
              <w:rPr>
                <w:rFonts w:ascii="Times New Roman" w:hAnsi="Times New Roman" w:cs="Times New Roman"/>
              </w:rPr>
              <w:t>annibalism</w:t>
            </w:r>
            <w:r>
              <w:rPr>
                <w:rFonts w:ascii="Times New Roman" w:hAnsi="Times New Roman" w:cs="Times New Roman"/>
              </w:rPr>
              <w:t>, species 2</w:t>
            </w:r>
          </w:p>
        </w:tc>
        <w:tc>
          <w:tcPr>
            <w:tcW w:w="1649" w:type="pct"/>
            <w:tcPrChange w:id="1083" w:author="Chelsey Nieman" w:date="2020-12-28T11:56:00Z">
              <w:tcPr>
                <w:tcW w:w="830" w:type="pct"/>
              </w:tcPr>
            </w:tcPrChange>
          </w:tcPr>
          <w:p w14:paraId="7C4719EB" w14:textId="473075FE"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1084"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1085" w:author="Chelsey Nieman" w:date="2020-12-28T11:53:00Z">
              <w:r>
                <w:rPr>
                  <w:rFonts w:ascii="Times New Roman" w:hAnsi="Times New Roman" w:cs="Times New Roman"/>
                </w:rPr>
                <w:t>0.001</w:t>
              </w:r>
            </w:ins>
          </w:p>
        </w:tc>
      </w:tr>
      <w:tr w:rsidR="00D323D4" w:rsidRPr="00F31BBC" w14:paraId="368085A9" w14:textId="4EBA521E" w:rsidTr="00D323D4">
        <w:trPr>
          <w:trHeight w:val="381"/>
          <w:trPrChange w:id="1086" w:author="Chelsey Nieman" w:date="2020-12-28T11:56:00Z">
            <w:trPr>
              <w:gridAfter w:val="0"/>
              <w:wAfter w:w="47" w:type="pct"/>
              <w:trHeight w:val="381"/>
            </w:trPr>
          </w:trPrChange>
        </w:trPr>
        <w:tc>
          <w:tcPr>
            <w:cnfStyle w:val="001000000000" w:firstRow="0" w:lastRow="0" w:firstColumn="1" w:lastColumn="0" w:oddVBand="0" w:evenVBand="0" w:oddHBand="0" w:evenHBand="0" w:firstRowFirstColumn="0" w:firstRowLastColumn="0" w:lastRowFirstColumn="0" w:lastRowLastColumn="0"/>
            <w:tcW w:w="722" w:type="pct"/>
            <w:tcPrChange w:id="1087" w:author="Chelsey Nieman" w:date="2020-12-28T11:56:00Z">
              <w:tcPr>
                <w:tcW w:w="426" w:type="pct"/>
              </w:tcPr>
            </w:tcPrChange>
          </w:tcPr>
          <w:p w14:paraId="4BA36F3A" w14:textId="77777777" w:rsidR="00D323D4" w:rsidRPr="00B62048" w:rsidRDefault="00D37F90" w:rsidP="00D323D4">
            <w:pPr>
              <w:pStyle w:val="Compact"/>
              <w:widowControl w:val="0"/>
              <w:suppressLineNumbers/>
              <w:rPr>
                <w:rFonts w:ascii="Times New Roman" w:hAnsi="Times New Roman" w:cs="Times New Roman"/>
                <w:b w:val="0"/>
                <w:bCs w:val="0"/>
              </w:rPr>
            </w:pPr>
            <m:oMathPara>
              <m:oMath>
                <m:sSub>
                  <m:sSubPr>
                    <m:ctrlPr>
                      <w:ins w:id="1088" w:author="Chelsey Nieman" w:date="2020-12-28T08:53:00Z">
                        <w:rPr>
                          <w:rFonts w:ascii="Cambria Math" w:hAnsi="Cambria Math" w:cs="Times New Roman"/>
                          <w:b w:val="0"/>
                          <w:bCs w:val="0"/>
                        </w:rPr>
                      </w:ins>
                    </m:ctrlPr>
                  </m:sSubPr>
                  <m:e>
                    <m:r>
                      <m:rPr>
                        <m:sty m:val="bi"/>
                      </m:rPr>
                      <w:rPr>
                        <w:rFonts w:ascii="Cambria Math" w:hAnsi="Cambria Math" w:cs="Times New Roman"/>
                      </w:rPr>
                      <m:t>c</m:t>
                    </m:r>
                  </m:e>
                  <m:sub>
                    <m:sSub>
                      <m:sSubPr>
                        <m:ctrlPr>
                          <w:ins w:id="1089" w:author="Chelsey Nieman" w:date="2020-12-28T08:53:00Z">
                            <w:rPr>
                              <w:rFonts w:ascii="Cambria Math" w:hAnsi="Cambria Math" w:cs="Times New Roman"/>
                              <w:b w:val="0"/>
                              <w:bCs w:val="0"/>
                            </w:rPr>
                          </w:ins>
                        </m:ctrlPr>
                      </m:sSubPr>
                      <m:e>
                        <m:r>
                          <m:rPr>
                            <m:sty m:val="bi"/>
                          </m:rPr>
                          <w:rPr>
                            <w:rFonts w:ascii="Cambria Math" w:hAnsi="Cambria Math" w:cs="Times New Roman"/>
                          </w:rPr>
                          <m:t>J</m:t>
                        </m:r>
                      </m:e>
                      <m:sub>
                        <m:r>
                          <m:rPr>
                            <m:sty m:val="bi"/>
                          </m:rPr>
                          <w:rPr>
                            <w:rFonts w:ascii="Cambria Math" w:hAnsi="Cambria Math" w:cs="Times New Roman"/>
                          </w:rPr>
                          <m:t>2</m:t>
                        </m:r>
                      </m:sub>
                    </m:sSub>
                    <m:r>
                      <m:rPr>
                        <m:sty m:val="bi"/>
                      </m:rPr>
                      <w:rPr>
                        <w:rFonts w:ascii="Cambria Math" w:hAnsi="Cambria Math" w:cs="Times New Roman"/>
                      </w:rPr>
                      <m:t>,</m:t>
                    </m:r>
                    <m:sSub>
                      <m:sSubPr>
                        <m:ctrlPr>
                          <w:ins w:id="1090" w:author="Chelsey Nieman" w:date="2020-12-28T08:53:00Z">
                            <w:rPr>
                              <w:rFonts w:ascii="Cambria Math" w:hAnsi="Cambria Math" w:cs="Times New Roman"/>
                              <w:b w:val="0"/>
                              <w:bCs w:val="0"/>
                            </w:rPr>
                          </w:ins>
                        </m:ctrlPr>
                      </m:sSubPr>
                      <m:e>
                        <m:r>
                          <m:rPr>
                            <m:sty m:val="bi"/>
                          </m:rPr>
                          <w:rPr>
                            <w:rFonts w:ascii="Cambria Math" w:hAnsi="Cambria Math" w:cs="Times New Roman"/>
                          </w:rPr>
                          <m:t>A</m:t>
                        </m:r>
                      </m:e>
                      <m:sub>
                        <m:r>
                          <m:rPr>
                            <m:sty m:val="bi"/>
                          </m:rPr>
                          <w:rPr>
                            <w:rFonts w:ascii="Cambria Math" w:hAnsi="Cambria Math" w:cs="Times New Roman"/>
                          </w:rPr>
                          <m:t>1</m:t>
                        </m:r>
                      </m:sub>
                    </m:sSub>
                  </m:sub>
                </m:sSub>
              </m:oMath>
            </m:oMathPara>
          </w:p>
        </w:tc>
        <w:tc>
          <w:tcPr>
            <w:tcW w:w="2629" w:type="pct"/>
            <w:tcPrChange w:id="1091" w:author="Chelsey Nieman" w:date="2020-12-28T11:56:00Z">
              <w:tcPr>
                <w:tcW w:w="2454" w:type="pct"/>
                <w:gridSpan w:val="2"/>
              </w:tcPr>
            </w:tcPrChange>
          </w:tcPr>
          <w:p w14:paraId="02314068" w14:textId="2123F0DD"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predation by sp</w:t>
            </w:r>
            <w:r>
              <w:rPr>
                <w:rFonts w:ascii="Times New Roman" w:hAnsi="Times New Roman" w:cs="Times New Roman"/>
              </w:rPr>
              <w:t xml:space="preserve">ecies </w:t>
            </w:r>
            <w:r w:rsidRPr="00F31BBC">
              <w:rPr>
                <w:rFonts w:ascii="Times New Roman" w:hAnsi="Times New Roman" w:cs="Times New Roman"/>
              </w:rPr>
              <w:t>1</w:t>
            </w:r>
            <w:r>
              <w:rPr>
                <w:rFonts w:ascii="Times New Roman" w:hAnsi="Times New Roman" w:cs="Times New Roman"/>
              </w:rPr>
              <w:t xml:space="preserve"> on species 2</w:t>
            </w:r>
          </w:p>
        </w:tc>
        <w:tc>
          <w:tcPr>
            <w:tcW w:w="1649" w:type="pct"/>
            <w:tcPrChange w:id="1092" w:author="Chelsey Nieman" w:date="2020-12-28T11:56:00Z">
              <w:tcPr>
                <w:tcW w:w="830" w:type="pct"/>
              </w:tcPr>
            </w:tcPrChange>
          </w:tcPr>
          <w:p w14:paraId="5CED2B94" w14:textId="4418733D" w:rsidR="00D323D4" w:rsidRPr="00F31BBC"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1093" w:author="Colin Dassow" w:date="2020-12-29T15:21: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1094" w:author="Chelsey Nieman" w:date="2020-12-28T11:53:00Z">
              <w:r>
                <w:rPr>
                  <w:rFonts w:ascii="Times New Roman" w:hAnsi="Times New Roman" w:cs="Times New Roman"/>
                </w:rPr>
                <w:t>0.</w:t>
              </w:r>
              <w:del w:id="1095" w:author="Colin Dassow" w:date="2020-12-29T15:21:00Z">
                <w:r w:rsidDel="00B845B8">
                  <w:rPr>
                    <w:rFonts w:ascii="Times New Roman" w:hAnsi="Times New Roman" w:cs="Times New Roman"/>
                  </w:rPr>
                  <w:delText>001</w:delText>
                </w:r>
              </w:del>
            </w:ins>
            <w:ins w:id="1096" w:author="Colin Dassow" w:date="2020-12-29T15:21:00Z">
              <w:r w:rsidR="00B845B8">
                <w:rPr>
                  <w:rFonts w:ascii="Times New Roman" w:hAnsi="Times New Roman" w:cs="Times New Roman"/>
                </w:rPr>
                <w:t>3</w:t>
              </w:r>
            </w:ins>
          </w:p>
        </w:tc>
      </w:tr>
      <w:tr w:rsidR="00D323D4" w:rsidRPr="00F31BBC" w14:paraId="5006864D" w14:textId="11ADAF13" w:rsidTr="00D323D4">
        <w:trPr>
          <w:trHeight w:val="397"/>
          <w:trPrChange w:id="1097" w:author="Chelsey Nieman" w:date="2020-12-28T11:56:00Z">
            <w:trPr>
              <w:gridAfter w:val="0"/>
              <w:wAfter w:w="47" w:type="pct"/>
              <w:trHeight w:val="397"/>
            </w:trPr>
          </w:trPrChange>
        </w:trPr>
        <w:tc>
          <w:tcPr>
            <w:cnfStyle w:val="001000000000" w:firstRow="0" w:lastRow="0" w:firstColumn="1" w:lastColumn="0" w:oddVBand="0" w:evenVBand="0" w:oddHBand="0" w:evenHBand="0" w:firstRowFirstColumn="0" w:firstRowLastColumn="0" w:lastRowFirstColumn="0" w:lastRowLastColumn="0"/>
            <w:tcW w:w="722" w:type="pct"/>
            <w:tcPrChange w:id="1098" w:author="Chelsey Nieman" w:date="2020-12-28T11:56:00Z">
              <w:tcPr>
                <w:tcW w:w="426" w:type="pct"/>
              </w:tcPr>
            </w:tcPrChange>
          </w:tcPr>
          <w:p w14:paraId="7B9480DB" w14:textId="77777777" w:rsidR="00D323D4" w:rsidRPr="00B62048" w:rsidRDefault="00D37F90" w:rsidP="00D323D4">
            <w:pPr>
              <w:pStyle w:val="Compact"/>
              <w:widowControl w:val="0"/>
              <w:suppressLineNumbers/>
              <w:rPr>
                <w:rFonts w:ascii="Times New Roman" w:hAnsi="Times New Roman" w:cs="Times New Roman"/>
                <w:b w:val="0"/>
                <w:bCs w:val="0"/>
              </w:rPr>
            </w:pPr>
            <m:oMathPara>
              <m:oMath>
                <m:sSub>
                  <m:sSubPr>
                    <m:ctrlPr>
                      <w:ins w:id="1099" w:author="Chelsey Nieman" w:date="2020-12-28T08:53:00Z">
                        <w:rPr>
                          <w:rFonts w:ascii="Cambria Math" w:hAnsi="Cambria Math" w:cs="Times New Roman"/>
                          <w:b w:val="0"/>
                          <w:bCs w:val="0"/>
                        </w:rPr>
                      </w:ins>
                    </m:ctrlPr>
                  </m:sSubPr>
                  <m:e>
                    <m:r>
                      <m:rPr>
                        <m:sty m:val="bi"/>
                      </m:rPr>
                      <w:rPr>
                        <w:rFonts w:ascii="Cambria Math" w:hAnsi="Cambria Math" w:cs="Times New Roman"/>
                      </w:rPr>
                      <m:t>c</m:t>
                    </m:r>
                  </m:e>
                  <m:sub>
                    <m:sSub>
                      <m:sSubPr>
                        <m:ctrlPr>
                          <w:ins w:id="1100" w:author="Chelsey Nieman" w:date="2020-12-28T08:53:00Z">
                            <w:rPr>
                              <w:rFonts w:ascii="Cambria Math" w:hAnsi="Cambria Math" w:cs="Times New Roman"/>
                              <w:b w:val="0"/>
                              <w:bCs w:val="0"/>
                            </w:rPr>
                          </w:ins>
                        </m:ctrlPr>
                      </m:sSubPr>
                      <m:e>
                        <m:r>
                          <m:rPr>
                            <m:sty m:val="bi"/>
                          </m:rPr>
                          <w:rPr>
                            <w:rFonts w:ascii="Cambria Math" w:hAnsi="Cambria Math" w:cs="Times New Roman"/>
                          </w:rPr>
                          <m:t>J</m:t>
                        </m:r>
                      </m:e>
                      <m:sub>
                        <m:r>
                          <m:rPr>
                            <m:sty m:val="bi"/>
                          </m:rPr>
                          <w:rPr>
                            <w:rFonts w:ascii="Cambria Math" w:hAnsi="Cambria Math" w:cs="Times New Roman"/>
                          </w:rPr>
                          <m:t>2</m:t>
                        </m:r>
                      </m:sub>
                    </m:sSub>
                    <m:r>
                      <m:rPr>
                        <m:sty m:val="bi"/>
                      </m:rPr>
                      <w:rPr>
                        <w:rFonts w:ascii="Cambria Math" w:hAnsi="Cambria Math" w:cs="Times New Roman"/>
                      </w:rPr>
                      <m:t>,</m:t>
                    </m:r>
                    <m:sSub>
                      <m:sSubPr>
                        <m:ctrlPr>
                          <w:ins w:id="1101" w:author="Chelsey Nieman" w:date="2020-12-28T08:53:00Z">
                            <w:rPr>
                              <w:rFonts w:ascii="Cambria Math" w:hAnsi="Cambria Math" w:cs="Times New Roman"/>
                              <w:b w:val="0"/>
                              <w:bCs w:val="0"/>
                            </w:rPr>
                          </w:ins>
                        </m:ctrlPr>
                      </m:sSubPr>
                      <m:e>
                        <m:r>
                          <m:rPr>
                            <m:sty m:val="bi"/>
                          </m:rPr>
                          <w:rPr>
                            <w:rFonts w:ascii="Cambria Math" w:hAnsi="Cambria Math" w:cs="Times New Roman"/>
                          </w:rPr>
                          <m:t>J</m:t>
                        </m:r>
                      </m:e>
                      <m:sub>
                        <m:r>
                          <m:rPr>
                            <m:sty m:val="bi"/>
                          </m:rPr>
                          <w:rPr>
                            <w:rFonts w:ascii="Cambria Math" w:hAnsi="Cambria Math" w:cs="Times New Roman"/>
                          </w:rPr>
                          <m:t>1</m:t>
                        </m:r>
                      </m:sub>
                    </m:sSub>
                  </m:sub>
                </m:sSub>
              </m:oMath>
            </m:oMathPara>
          </w:p>
        </w:tc>
        <w:tc>
          <w:tcPr>
            <w:tcW w:w="2629" w:type="pct"/>
            <w:tcPrChange w:id="1102" w:author="Chelsey Nieman" w:date="2020-12-28T11:56:00Z">
              <w:tcPr>
                <w:tcW w:w="2454" w:type="pct"/>
                <w:gridSpan w:val="2"/>
              </w:tcPr>
            </w:tcPrChange>
          </w:tcPr>
          <w:p w14:paraId="7074E873" w14:textId="6A248EFE"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j</w:t>
            </w:r>
            <w:r w:rsidRPr="00F31BBC">
              <w:rPr>
                <w:rFonts w:ascii="Times New Roman" w:hAnsi="Times New Roman" w:cs="Times New Roman"/>
              </w:rPr>
              <w:t>uvenile competition</w:t>
            </w:r>
          </w:p>
        </w:tc>
        <w:tc>
          <w:tcPr>
            <w:tcW w:w="1649" w:type="pct"/>
            <w:tcPrChange w:id="1103" w:author="Chelsey Nieman" w:date="2020-12-28T11:56:00Z">
              <w:tcPr>
                <w:tcW w:w="830" w:type="pct"/>
              </w:tcPr>
            </w:tcPrChange>
          </w:tcPr>
          <w:p w14:paraId="4F222B5E" w14:textId="1E245168" w:rsidR="00D323D4"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1104" w:author="Chelsey Nieman" w:date="2020-12-28T11:54: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1105" w:author="Chelsey Nieman" w:date="2020-12-28T11:53:00Z">
              <w:r>
                <w:rPr>
                  <w:rFonts w:ascii="Times New Roman" w:hAnsi="Times New Roman" w:cs="Times New Roman"/>
                </w:rPr>
                <w:t>0.</w:t>
              </w:r>
            </w:ins>
            <w:ins w:id="1106" w:author="Colin Dassow" w:date="2020-12-29T15:21:00Z">
              <w:r w:rsidR="00B845B8">
                <w:rPr>
                  <w:rFonts w:ascii="Times New Roman" w:hAnsi="Times New Roman" w:cs="Times New Roman"/>
                </w:rPr>
                <w:t>00</w:t>
              </w:r>
            </w:ins>
            <w:ins w:id="1107" w:author="Chelsey Nieman" w:date="2020-12-28T11:53:00Z">
              <w:r>
                <w:rPr>
                  <w:rFonts w:ascii="Times New Roman" w:hAnsi="Times New Roman" w:cs="Times New Roman"/>
                </w:rPr>
                <w:t>3</w:t>
              </w:r>
            </w:ins>
          </w:p>
        </w:tc>
      </w:tr>
      <w:tr w:rsidR="00D323D4" w:rsidRPr="00F31BBC" w14:paraId="6DB2C075" w14:textId="6CE68937" w:rsidTr="00D323D4">
        <w:trPr>
          <w:trHeight w:val="352"/>
          <w:trPrChange w:id="1108" w:author="Chelsey Nieman" w:date="2020-12-28T11:56:00Z">
            <w:trPr>
              <w:gridAfter w:val="0"/>
              <w:wAfter w:w="47" w:type="pct"/>
              <w:trHeight w:val="352"/>
            </w:trPr>
          </w:trPrChange>
        </w:trPr>
        <w:tc>
          <w:tcPr>
            <w:cnfStyle w:val="001000000000" w:firstRow="0" w:lastRow="0" w:firstColumn="1" w:lastColumn="0" w:oddVBand="0" w:evenVBand="0" w:oddHBand="0" w:evenHBand="0" w:firstRowFirstColumn="0" w:firstRowLastColumn="0" w:lastRowFirstColumn="0" w:lastRowLastColumn="0"/>
            <w:tcW w:w="722" w:type="pct"/>
            <w:tcPrChange w:id="1109" w:author="Chelsey Nieman" w:date="2020-12-28T11:56:00Z">
              <w:tcPr>
                <w:tcW w:w="426" w:type="pct"/>
              </w:tcPr>
            </w:tcPrChange>
          </w:tcPr>
          <w:p w14:paraId="255B2200" w14:textId="77777777" w:rsidR="00D323D4" w:rsidRPr="00B62048" w:rsidRDefault="00D37F90" w:rsidP="00D323D4">
            <w:pPr>
              <w:pStyle w:val="Compact"/>
              <w:widowControl w:val="0"/>
              <w:suppressLineNumbers/>
              <w:rPr>
                <w:rFonts w:ascii="Times New Roman" w:hAnsi="Times New Roman" w:cs="Times New Roman"/>
                <w:b w:val="0"/>
                <w:bCs w:val="0"/>
              </w:rPr>
            </w:pPr>
            <m:oMathPara>
              <m:oMath>
                <m:sSub>
                  <m:sSubPr>
                    <m:ctrlPr>
                      <w:ins w:id="1110" w:author="Chelsey Nieman" w:date="2020-12-28T08:53:00Z">
                        <w:rPr>
                          <w:rFonts w:ascii="Cambria Math" w:hAnsi="Cambria Math" w:cs="Times New Roman"/>
                          <w:b w:val="0"/>
                          <w:bCs w:val="0"/>
                        </w:rPr>
                      </w:ins>
                    </m:ctrlPr>
                  </m:sSubPr>
                  <m:e>
                    <m:r>
                      <m:rPr>
                        <m:sty m:val="bi"/>
                      </m:rPr>
                      <w:rPr>
                        <w:rFonts w:ascii="Cambria Math" w:hAnsi="Cambria Math" w:cs="Times New Roman"/>
                      </w:rPr>
                      <m:t>v</m:t>
                    </m:r>
                  </m:e>
                  <m:sub>
                    <m:r>
                      <m:rPr>
                        <m:sty m:val="bi"/>
                      </m:rPr>
                      <w:rPr>
                        <w:rFonts w:ascii="Cambria Math" w:hAnsi="Cambria Math" w:cs="Times New Roman"/>
                      </w:rPr>
                      <m:t>2</m:t>
                    </m:r>
                  </m:sub>
                </m:sSub>
              </m:oMath>
            </m:oMathPara>
          </w:p>
        </w:tc>
        <w:tc>
          <w:tcPr>
            <w:tcW w:w="2629" w:type="pct"/>
            <w:tcPrChange w:id="1111" w:author="Chelsey Nieman" w:date="2020-12-28T11:56:00Z">
              <w:tcPr>
                <w:tcW w:w="2454" w:type="pct"/>
                <w:gridSpan w:val="2"/>
              </w:tcPr>
            </w:tcPrChange>
          </w:tcPr>
          <w:p w14:paraId="4C157192" w14:textId="56DA64E3"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 xml:space="preserve">rate </w:t>
            </w:r>
            <w:r>
              <w:rPr>
                <w:rFonts w:ascii="Times New Roman" w:hAnsi="Times New Roman" w:cs="Times New Roman"/>
              </w:rPr>
              <w:t xml:space="preserve">at which </w:t>
            </w:r>
            <w:r w:rsidRPr="00F31BBC">
              <w:rPr>
                <w:rFonts w:ascii="Times New Roman" w:hAnsi="Times New Roman" w:cs="Times New Roman"/>
              </w:rPr>
              <w:t>sp</w:t>
            </w:r>
            <w:r>
              <w:rPr>
                <w:rFonts w:ascii="Times New Roman" w:hAnsi="Times New Roman" w:cs="Times New Roman"/>
              </w:rPr>
              <w:t xml:space="preserve">ecies </w:t>
            </w:r>
            <w:r w:rsidRPr="00F31BBC">
              <w:rPr>
                <w:rFonts w:ascii="Times New Roman" w:hAnsi="Times New Roman" w:cs="Times New Roman"/>
              </w:rPr>
              <w:t>2 juveniles enter FA</w:t>
            </w:r>
          </w:p>
        </w:tc>
        <w:tc>
          <w:tcPr>
            <w:tcW w:w="1649" w:type="pct"/>
            <w:tcPrChange w:id="1112" w:author="Chelsey Nieman" w:date="2020-12-28T11:56:00Z">
              <w:tcPr>
                <w:tcW w:w="830" w:type="pct"/>
              </w:tcPr>
            </w:tcPrChange>
          </w:tcPr>
          <w:p w14:paraId="632AFB8A" w14:textId="408EDDA0" w:rsidR="00D323D4" w:rsidRPr="00F31BBC"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1113" w:author="Chelsey Nieman" w:date="2020-12-28T11:55: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1114" w:author="Chelsey Nieman" w:date="2020-12-28T11:53:00Z">
              <w:r>
                <w:rPr>
                  <w:rFonts w:ascii="Times New Roman" w:hAnsi="Times New Roman" w:cs="Times New Roman"/>
                </w:rPr>
                <w:t>1</w:t>
              </w:r>
            </w:ins>
          </w:p>
        </w:tc>
      </w:tr>
      <w:tr w:rsidR="00D323D4" w:rsidRPr="00F31BBC" w14:paraId="006B04A0" w14:textId="0300C104" w:rsidTr="00D323D4">
        <w:trPr>
          <w:trHeight w:val="352"/>
          <w:trPrChange w:id="1115" w:author="Chelsey Nieman" w:date="2020-12-28T11:56:00Z">
            <w:trPr>
              <w:gridAfter w:val="0"/>
              <w:wAfter w:w="47" w:type="pct"/>
              <w:trHeight w:val="352"/>
            </w:trPr>
          </w:trPrChange>
        </w:trPr>
        <w:tc>
          <w:tcPr>
            <w:cnfStyle w:val="001000000000" w:firstRow="0" w:lastRow="0" w:firstColumn="1" w:lastColumn="0" w:oddVBand="0" w:evenVBand="0" w:oddHBand="0" w:evenHBand="0" w:firstRowFirstColumn="0" w:firstRowLastColumn="0" w:lastRowFirstColumn="0" w:lastRowLastColumn="0"/>
            <w:tcW w:w="722" w:type="pct"/>
            <w:tcPrChange w:id="1116" w:author="Chelsey Nieman" w:date="2020-12-28T11:56:00Z">
              <w:tcPr>
                <w:tcW w:w="426" w:type="pct"/>
              </w:tcPr>
            </w:tcPrChange>
          </w:tcPr>
          <w:p w14:paraId="7D8E4136" w14:textId="77777777" w:rsidR="00D323D4" w:rsidRPr="00B62048" w:rsidRDefault="00D37F90" w:rsidP="00D323D4">
            <w:pPr>
              <w:pStyle w:val="Compact"/>
              <w:widowControl w:val="0"/>
              <w:suppressLineNumbers/>
              <w:rPr>
                <w:rFonts w:ascii="Times New Roman" w:hAnsi="Times New Roman" w:cs="Times New Roman"/>
                <w:b w:val="0"/>
                <w:bCs w:val="0"/>
              </w:rPr>
            </w:pPr>
            <m:oMathPara>
              <m:oMath>
                <m:sSub>
                  <m:sSubPr>
                    <m:ctrlPr>
                      <w:ins w:id="1117" w:author="Chelsey Nieman" w:date="2020-12-28T08:53:00Z">
                        <w:rPr>
                          <w:rFonts w:ascii="Cambria Math" w:hAnsi="Cambria Math" w:cs="Times New Roman"/>
                          <w:b w:val="0"/>
                          <w:bCs w:val="0"/>
                        </w:rPr>
                      </w:ins>
                    </m:ctrlPr>
                  </m:sSubPr>
                  <m:e>
                    <m:r>
                      <m:rPr>
                        <m:sty m:val="bi"/>
                      </m:rPr>
                      <w:rPr>
                        <w:rFonts w:ascii="Cambria Math" w:hAnsi="Cambria Math" w:cs="Times New Roman"/>
                      </w:rPr>
                      <m:t>h</m:t>
                    </m:r>
                  </m:e>
                  <m:sub>
                    <m:r>
                      <m:rPr>
                        <m:sty m:val="bi"/>
                      </m:rPr>
                      <w:rPr>
                        <w:rFonts w:ascii="Cambria Math" w:hAnsi="Cambria Math" w:cs="Times New Roman"/>
                      </w:rPr>
                      <m:t>2</m:t>
                    </m:r>
                  </m:sub>
                </m:sSub>
              </m:oMath>
            </m:oMathPara>
          </w:p>
        </w:tc>
        <w:tc>
          <w:tcPr>
            <w:tcW w:w="2629" w:type="pct"/>
            <w:tcPrChange w:id="1118" w:author="Chelsey Nieman" w:date="2020-12-28T11:56:00Z">
              <w:tcPr>
                <w:tcW w:w="2454" w:type="pct"/>
                <w:gridSpan w:val="2"/>
              </w:tcPr>
            </w:tcPrChange>
          </w:tcPr>
          <w:p w14:paraId="2AC5C6DE" w14:textId="7BBB50D9"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rate at which species 2 juveniles leave FA</w:t>
            </w:r>
          </w:p>
        </w:tc>
        <w:tc>
          <w:tcPr>
            <w:tcW w:w="1649" w:type="pct"/>
            <w:tcPrChange w:id="1119" w:author="Chelsey Nieman" w:date="2020-12-28T11:56:00Z">
              <w:tcPr>
                <w:tcW w:w="830" w:type="pct"/>
              </w:tcPr>
            </w:tcPrChange>
          </w:tcPr>
          <w:p w14:paraId="4EF96ECC" w14:textId="77777777" w:rsidR="00D323D4" w:rsidRPr="00F31BBC"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1120" w:author="Chelsey Nieman" w:date="2020-12-28T11:55: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p>
        </w:tc>
      </w:tr>
      <w:tr w:rsidR="00D323D4" w:rsidRPr="00F31BBC" w14:paraId="59A0B230" w14:textId="521C78BA" w:rsidTr="00D323D4">
        <w:trPr>
          <w:trHeight w:val="367"/>
          <w:trPrChange w:id="1121" w:author="Chelsey Nieman" w:date="2020-12-28T11:57:00Z">
            <w:trPr>
              <w:trHeight w:val="367"/>
            </w:trPr>
          </w:trPrChange>
        </w:trPr>
        <w:tc>
          <w:tcPr>
            <w:cnfStyle w:val="001000000000" w:firstRow="0" w:lastRow="0" w:firstColumn="1" w:lastColumn="0" w:oddVBand="0" w:evenVBand="0" w:oddHBand="0" w:evenHBand="0" w:firstRowFirstColumn="0" w:firstRowLastColumn="0" w:lastRowFirstColumn="0" w:lastRowLastColumn="0"/>
            <w:tcW w:w="722" w:type="pct"/>
            <w:tcPrChange w:id="1122" w:author="Chelsey Nieman" w:date="2020-12-28T11:57:00Z">
              <w:tcPr>
                <w:tcW w:w="426" w:type="pct"/>
              </w:tcPr>
            </w:tcPrChange>
          </w:tcPr>
          <w:p w14:paraId="249D16AA" w14:textId="77777777" w:rsidR="00D323D4" w:rsidRPr="00B62048" w:rsidRDefault="00D37F90" w:rsidP="00D323D4">
            <w:pPr>
              <w:pStyle w:val="Compact"/>
              <w:widowControl w:val="0"/>
              <w:suppressLineNumbers/>
              <w:rPr>
                <w:rFonts w:ascii="Times New Roman" w:hAnsi="Times New Roman" w:cs="Times New Roman"/>
                <w:b w:val="0"/>
                <w:bCs w:val="0"/>
              </w:rPr>
            </w:pPr>
            <m:oMathPara>
              <m:oMath>
                <m:sSub>
                  <m:sSubPr>
                    <m:ctrlPr>
                      <w:ins w:id="1123" w:author="Chelsey Nieman" w:date="2020-12-28T08:53:00Z">
                        <w:rPr>
                          <w:rFonts w:ascii="Cambria Math" w:hAnsi="Cambria Math" w:cs="Times New Roman"/>
                          <w:b w:val="0"/>
                          <w:bCs w:val="0"/>
                        </w:rPr>
                      </w:ins>
                    </m:ctrlPr>
                  </m:sSubPr>
                  <m:e>
                    <m:r>
                      <m:rPr>
                        <m:sty m:val="bi"/>
                      </m:rPr>
                      <w:rPr>
                        <w:rFonts w:ascii="Cambria Math" w:hAnsi="Cambria Math" w:cs="Times New Roman"/>
                      </w:rPr>
                      <m:t>k</m:t>
                    </m:r>
                  </m:e>
                  <m:sub>
                    <m:r>
                      <m:rPr>
                        <m:sty m:val="bi"/>
                      </m:rPr>
                      <w:rPr>
                        <w:rFonts w:ascii="Cambria Math" w:hAnsi="Cambria Math" w:cs="Times New Roman"/>
                      </w:rPr>
                      <m:t>2</m:t>
                    </m:r>
                  </m:sub>
                </m:sSub>
              </m:oMath>
            </m:oMathPara>
          </w:p>
        </w:tc>
        <w:tc>
          <w:tcPr>
            <w:tcW w:w="2629" w:type="pct"/>
            <w:tcPrChange w:id="1124" w:author="Chelsey Nieman" w:date="2020-12-28T11:57:00Z">
              <w:tcPr>
                <w:tcW w:w="2346" w:type="pct"/>
              </w:tcPr>
            </w:tcPrChange>
          </w:tcPr>
          <w:p w14:paraId="46C04841" w14:textId="592FF1C7"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stocking, species 2</w:t>
            </w:r>
          </w:p>
        </w:tc>
        <w:tc>
          <w:tcPr>
            <w:tcW w:w="1649" w:type="pct"/>
            <w:tcPrChange w:id="1125" w:author="Chelsey Nieman" w:date="2020-12-28T11:57:00Z">
              <w:tcPr>
                <w:tcW w:w="985" w:type="pct"/>
                <w:gridSpan w:val="3"/>
              </w:tcPr>
            </w:tcPrChange>
          </w:tcPr>
          <w:p w14:paraId="295068A4" w14:textId="6B399C4B" w:rsidR="00D323D4" w:rsidRPr="00F31BBC"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1126" w:author="Chelsey Nieman" w:date="2020-12-28T11:55: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1127" w:author="Chelsey Nieman" w:date="2020-12-28T11:55:00Z">
              <w:r>
                <w:rPr>
                  <w:rFonts w:ascii="Times New Roman" w:hAnsi="Times New Roman" w:cs="Times New Roman"/>
                </w:rPr>
                <w:t>0-2000</w:t>
              </w:r>
            </w:ins>
          </w:p>
        </w:tc>
      </w:tr>
      <w:tr w:rsidR="00D323D4" w:rsidRPr="00F31BBC" w14:paraId="6CE36016" w14:textId="0CCB12BB" w:rsidTr="00D323D4">
        <w:trPr>
          <w:trHeight w:val="352"/>
          <w:trPrChange w:id="1128" w:author="Chelsey Nieman" w:date="2020-12-28T11:57:00Z">
            <w:trPr>
              <w:trHeight w:val="352"/>
            </w:trPr>
          </w:trPrChange>
        </w:trPr>
        <w:tc>
          <w:tcPr>
            <w:cnfStyle w:val="001000000000" w:firstRow="0" w:lastRow="0" w:firstColumn="1" w:lastColumn="0" w:oddVBand="0" w:evenVBand="0" w:oddHBand="0" w:evenHBand="0" w:firstRowFirstColumn="0" w:firstRowLastColumn="0" w:lastRowFirstColumn="0" w:lastRowLastColumn="0"/>
            <w:tcW w:w="722" w:type="pct"/>
            <w:tcPrChange w:id="1129" w:author="Chelsey Nieman" w:date="2020-12-28T11:57:00Z">
              <w:tcPr>
                <w:tcW w:w="426" w:type="pct"/>
              </w:tcPr>
            </w:tcPrChange>
          </w:tcPr>
          <w:p w14:paraId="04E0CDB5" w14:textId="77777777" w:rsidR="00D323D4" w:rsidRPr="00B62048" w:rsidRDefault="00D323D4" w:rsidP="00D323D4">
            <w:pPr>
              <w:pStyle w:val="Compact"/>
              <w:widowControl w:val="0"/>
              <w:suppressLineNumbers/>
              <w:rPr>
                <w:rFonts w:ascii="Times New Roman" w:hAnsi="Times New Roman" w:cs="Times New Roman"/>
                <w:b w:val="0"/>
                <w:bCs w:val="0"/>
              </w:rPr>
            </w:pPr>
            <m:oMathPara>
              <m:oMath>
                <m:r>
                  <m:rPr>
                    <m:sty m:val="bi"/>
                  </m:rPr>
                  <w:rPr>
                    <w:rFonts w:ascii="Cambria Math" w:hAnsi="Cambria Math" w:cs="Times New Roman"/>
                  </w:rPr>
                  <m:t>q</m:t>
                </m:r>
                <m:sSub>
                  <m:sSubPr>
                    <m:ctrlPr>
                      <w:ins w:id="1130" w:author="Chelsey Nieman" w:date="2020-12-28T08:53:00Z">
                        <w:rPr>
                          <w:rFonts w:ascii="Cambria Math" w:hAnsi="Cambria Math" w:cs="Times New Roman"/>
                          <w:b w:val="0"/>
                          <w:bCs w:val="0"/>
                        </w:rPr>
                      </w:ins>
                    </m:ctrlPr>
                  </m:sSubPr>
                  <m:e>
                    <m:r>
                      <m:rPr>
                        <m:sty m:val="bi"/>
                      </m:rPr>
                      <w:rPr>
                        <w:rFonts w:ascii="Cambria Math" w:hAnsi="Cambria Math" w:cs="Times New Roman"/>
                      </w:rPr>
                      <m:t>E</m:t>
                    </m:r>
                  </m:e>
                  <m:sub>
                    <m:r>
                      <m:rPr>
                        <m:sty m:val="bi"/>
                      </m:rPr>
                      <w:rPr>
                        <w:rFonts w:ascii="Cambria Math" w:hAnsi="Cambria Math" w:cs="Times New Roman"/>
                      </w:rPr>
                      <m:t>2</m:t>
                    </m:r>
                  </m:sub>
                </m:sSub>
              </m:oMath>
            </m:oMathPara>
          </w:p>
        </w:tc>
        <w:tc>
          <w:tcPr>
            <w:tcW w:w="2629" w:type="pct"/>
            <w:tcPrChange w:id="1131" w:author="Chelsey Nieman" w:date="2020-12-28T11:57:00Z">
              <w:tcPr>
                <w:tcW w:w="2346" w:type="pct"/>
              </w:tcPr>
            </w:tcPrChange>
          </w:tcPr>
          <w:p w14:paraId="20BC24FA" w14:textId="0CC21B76" w:rsidR="00D323D4" w:rsidRPr="00F31BBC" w:rsidRDefault="00D323D4" w:rsidP="00D323D4">
            <w:pPr>
              <w:pStyle w:val="Compact"/>
              <w:widowControl w:val="0"/>
              <w:suppressLineNumber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1BBC">
              <w:rPr>
                <w:rFonts w:ascii="Times New Roman" w:hAnsi="Times New Roman" w:cs="Times New Roman"/>
              </w:rPr>
              <w:t>harvest rate, species 2</w:t>
            </w:r>
          </w:p>
        </w:tc>
        <w:tc>
          <w:tcPr>
            <w:tcW w:w="1649" w:type="pct"/>
            <w:tcPrChange w:id="1132" w:author="Chelsey Nieman" w:date="2020-12-28T11:57:00Z">
              <w:tcPr>
                <w:tcW w:w="985" w:type="pct"/>
                <w:gridSpan w:val="3"/>
              </w:tcPr>
            </w:tcPrChange>
          </w:tcPr>
          <w:p w14:paraId="659A376B" w14:textId="1E305A8C" w:rsidR="00D323D4" w:rsidRPr="00F31BBC" w:rsidRDefault="00D323D4">
            <w:pPr>
              <w:pStyle w:val="Compact"/>
              <w:widowControl w:val="0"/>
              <w:suppressLineNumber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Change w:id="1133" w:author="Chelsey Nieman" w:date="2020-12-28T11:55:00Z">
                <w:pPr>
                  <w:pStyle w:val="Compact"/>
                  <w:widowControl w:val="0"/>
                  <w:suppressLineNumbers/>
                  <w:cnfStyle w:val="000000000000" w:firstRow="0" w:lastRow="0" w:firstColumn="0" w:lastColumn="0" w:oddVBand="0" w:evenVBand="0" w:oddHBand="0" w:evenHBand="0" w:firstRowFirstColumn="0" w:firstRowLastColumn="0" w:lastRowFirstColumn="0" w:lastRowLastColumn="0"/>
                </w:pPr>
              </w:pPrChange>
            </w:pPr>
            <w:ins w:id="1134" w:author="Chelsey Nieman" w:date="2020-12-28T11:55:00Z">
              <w:r>
                <w:rPr>
                  <w:rFonts w:ascii="Times New Roman" w:hAnsi="Times New Roman" w:cs="Times New Roman"/>
                </w:rPr>
                <w:t>0-8</w:t>
              </w:r>
            </w:ins>
          </w:p>
        </w:tc>
      </w:tr>
    </w:tbl>
    <w:p w14:paraId="69EA20F4" w14:textId="4EBB38CE" w:rsidR="001F7601" w:rsidRDefault="001F7601" w:rsidP="001F7601">
      <w:pPr>
        <w:rPr>
          <w:ins w:id="1135" w:author="Chelsey Nieman" w:date="2020-12-28T11:56:00Z"/>
          <w:rFonts w:ascii="Times New Roman" w:hAnsi="Times New Roman" w:cs="Times New Roman"/>
        </w:rPr>
      </w:pPr>
      <w:r w:rsidRPr="00F31BBC">
        <w:rPr>
          <w:rFonts w:ascii="Times New Roman" w:hAnsi="Times New Roman" w:cs="Times New Roman"/>
        </w:rPr>
        <w:t>*foraging arena</w:t>
      </w:r>
    </w:p>
    <w:p w14:paraId="7F7F26ED" w14:textId="376022EA" w:rsidR="00D323D4" w:rsidRPr="00D323D4" w:rsidRDefault="00D323D4" w:rsidP="001F7601">
      <w:pPr>
        <w:rPr>
          <w:rFonts w:ascii="Times New Roman" w:hAnsi="Times New Roman" w:cs="Times New Roman"/>
        </w:rPr>
      </w:pPr>
      <w:ins w:id="1136" w:author="Chelsey Nieman" w:date="2020-12-28T11:56:00Z">
        <w:r>
          <w:rPr>
            <w:rFonts w:ascii="Times New Roman" w:hAnsi="Times New Roman" w:cs="Times New Roman"/>
            <w:vertAlign w:val="superscript"/>
          </w:rPr>
          <w:t>+</w:t>
        </w:r>
        <w:r>
          <w:rPr>
            <w:rFonts w:ascii="Times New Roman" w:hAnsi="Times New Roman" w:cs="Times New Roman"/>
          </w:rPr>
          <w:t xml:space="preserve">Units are listed in parentheses where applicable </w:t>
        </w:r>
      </w:ins>
    </w:p>
    <w:p w14:paraId="73644D94" w14:textId="1F0C940E" w:rsidR="0085205D" w:rsidDel="001F7601" w:rsidRDefault="0085205D" w:rsidP="0085205D">
      <w:pPr>
        <w:pStyle w:val="BodyText"/>
        <w:rPr>
          <w:del w:id="1137" w:author="Chelsey Nieman" w:date="2020-12-23T09:43:00Z"/>
          <w:rFonts w:ascii="Times New Roman" w:hAnsi="Times New Roman" w:cs="Times New Roman"/>
        </w:rPr>
      </w:pPr>
    </w:p>
    <w:p w14:paraId="4338667C" w14:textId="435D3999" w:rsidR="0085205D" w:rsidRPr="0085205D" w:rsidDel="001F7601" w:rsidRDefault="0085205D" w:rsidP="003A2A6C">
      <w:pPr>
        <w:pStyle w:val="BodyText"/>
        <w:rPr>
          <w:del w:id="1138" w:author="Chelsey Nieman" w:date="2020-12-23T09:42:00Z"/>
          <w:rFonts w:ascii="Times New Roman" w:hAnsi="Times New Roman" w:cs="Times New Roman"/>
        </w:rPr>
      </w:pPr>
      <w:del w:id="1139" w:author="Chelsey Nieman" w:date="2020-12-23T09:42:00Z">
        <w:r w:rsidRPr="003A2A6C" w:rsidDel="001F7601">
          <w:rPr>
            <w:rFonts w:ascii="Times New Roman" w:hAnsi="Times New Roman" w:cs="Times New Roman"/>
          </w:rPr>
          <w:delText>Table 1. Parameter definitions used</w:delText>
        </w:r>
      </w:del>
    </w:p>
    <w:tbl>
      <w:tblPr>
        <w:tblStyle w:val="Table"/>
        <w:tblW w:w="2075" w:type="pct"/>
        <w:tblLook w:val="07E0" w:firstRow="1" w:lastRow="1" w:firstColumn="1" w:lastColumn="1" w:noHBand="1" w:noVBand="1"/>
      </w:tblPr>
      <w:tblGrid>
        <w:gridCol w:w="881"/>
        <w:gridCol w:w="3003"/>
      </w:tblGrid>
      <w:tr w:rsidR="00FF210E" w14:paraId="062E9F12" w14:textId="77777777" w:rsidTr="003A2A6C">
        <w:tc>
          <w:tcPr>
            <w:tcW w:w="0" w:type="auto"/>
            <w:vAlign w:val="bottom"/>
          </w:tcPr>
          <w:p w14:paraId="48734FEF" w14:textId="047FD1D3" w:rsidR="00DB5BA4" w:rsidRPr="0085205D" w:rsidDel="001F7601" w:rsidRDefault="0085205D" w:rsidP="003A2A6C">
            <w:pPr>
              <w:widowControl w:val="0"/>
              <w:suppressLineNumbers/>
              <w:jc w:val="center"/>
              <w:rPr>
                <w:del w:id="1140" w:author="Chelsey Nieman" w:date="2020-12-23T09:42:00Z"/>
                <w:rFonts w:ascii="Times New Roman" w:hAnsi="Times New Roman" w:cs="Times New Roman"/>
              </w:rPr>
            </w:pPr>
            <w:del w:id="1141" w:author="Chelsey Nieman" w:date="2020-12-23T09:42:00Z">
              <w:r w:rsidRPr="0085205D" w:rsidDel="001F7601">
                <w:rPr>
                  <w:rFonts w:ascii="Times New Roman" w:hAnsi="Times New Roman" w:cs="Times New Roman"/>
                </w:rPr>
                <w:delText>Term</w:delText>
              </w:r>
            </w:del>
          </w:p>
        </w:tc>
        <w:tc>
          <w:tcPr>
            <w:tcW w:w="0" w:type="auto"/>
            <w:vAlign w:val="center"/>
          </w:tcPr>
          <w:p w14:paraId="0ACE4ED5" w14:textId="52CF0B43" w:rsidR="00DB5BA4" w:rsidRPr="0085205D" w:rsidDel="001F7601" w:rsidRDefault="0085205D" w:rsidP="003A2A6C">
            <w:pPr>
              <w:pStyle w:val="Compact"/>
              <w:widowControl w:val="0"/>
              <w:suppressLineNumbers/>
              <w:jc w:val="center"/>
              <w:rPr>
                <w:del w:id="1142" w:author="Chelsey Nieman" w:date="2020-12-23T09:42:00Z"/>
                <w:rFonts w:ascii="Times New Roman" w:hAnsi="Times New Roman" w:cs="Times New Roman"/>
              </w:rPr>
            </w:pPr>
            <w:commentRangeStart w:id="1143"/>
            <w:commentRangeStart w:id="1144"/>
            <w:del w:id="1145" w:author="Chelsey Nieman" w:date="2020-12-23T09:42:00Z">
              <w:r w:rsidRPr="0085205D" w:rsidDel="001F7601">
                <w:rPr>
                  <w:rFonts w:ascii="Times New Roman" w:hAnsi="Times New Roman" w:cs="Times New Roman"/>
                </w:rPr>
                <w:delText>D</w:delText>
              </w:r>
              <w:r w:rsidR="00E05CA0" w:rsidRPr="0085205D" w:rsidDel="001F7601">
                <w:rPr>
                  <w:rFonts w:ascii="Times New Roman" w:hAnsi="Times New Roman" w:cs="Times New Roman"/>
                </w:rPr>
                <w:delText>efinitions</w:delText>
              </w:r>
              <w:commentRangeEnd w:id="1143"/>
              <w:r w:rsidRPr="003A2A6C" w:rsidDel="001F7601">
                <w:rPr>
                  <w:rStyle w:val="CommentReference"/>
                  <w:rFonts w:ascii="Times New Roman" w:hAnsi="Times New Roman" w:cs="Times New Roman"/>
                </w:rPr>
                <w:commentReference w:id="1143"/>
              </w:r>
              <w:commentRangeEnd w:id="1144"/>
              <w:r w:rsidR="000D48AB" w:rsidDel="001F7601">
                <w:rPr>
                  <w:rStyle w:val="CommentReference"/>
                </w:rPr>
                <w:commentReference w:id="1144"/>
              </w:r>
            </w:del>
          </w:p>
        </w:tc>
      </w:tr>
      <w:tr w:rsidR="00DB5BA4" w:rsidRPr="0085205D" w:rsidDel="001F7601" w14:paraId="5457996D" w14:textId="4F483FCA" w:rsidTr="00D17398">
        <w:trPr>
          <w:del w:id="1146" w:author="Chelsey Nieman" w:date="2020-12-23T09:42:00Z"/>
        </w:trPr>
        <w:tc>
          <w:tcPr>
            <w:tcW w:w="0" w:type="auto"/>
          </w:tcPr>
          <w:p w14:paraId="1662B300" w14:textId="388CF12E" w:rsidR="00DB5BA4" w:rsidRPr="0085205D" w:rsidDel="001F7601" w:rsidRDefault="00E05CA0" w:rsidP="003A2A6C">
            <w:pPr>
              <w:pStyle w:val="Compact"/>
              <w:widowControl w:val="0"/>
              <w:suppressLineNumbers/>
              <w:rPr>
                <w:del w:id="1147" w:author="Chelsey Nieman" w:date="2020-12-23T09:42:00Z"/>
                <w:rFonts w:ascii="Times New Roman" w:hAnsi="Times New Roman" w:cs="Times New Roman"/>
              </w:rPr>
            </w:pPr>
            <w:del w:id="1148" w:author="Chelsey Nieman" w:date="2020-12-23T09:42:00Z">
              <w:r w:rsidRPr="0085205D" w:rsidDel="001F7601">
                <w:rPr>
                  <w:rFonts w:ascii="Times New Roman" w:hAnsi="Times New Roman" w:cs="Times New Roman"/>
                </w:rPr>
                <w:delText>s1</w:delText>
              </w:r>
            </w:del>
          </w:p>
        </w:tc>
        <w:tc>
          <w:tcPr>
            <w:tcW w:w="0" w:type="auto"/>
          </w:tcPr>
          <w:p w14:paraId="6379D7C5" w14:textId="20329343" w:rsidR="00DB5BA4" w:rsidRPr="0085205D" w:rsidDel="001F7601" w:rsidRDefault="00E05CA0" w:rsidP="003A2A6C">
            <w:pPr>
              <w:pStyle w:val="Compact"/>
              <w:widowControl w:val="0"/>
              <w:suppressLineNumbers/>
              <w:rPr>
                <w:del w:id="1149" w:author="Chelsey Nieman" w:date="2020-12-23T09:42:00Z"/>
                <w:rFonts w:ascii="Times New Roman" w:hAnsi="Times New Roman" w:cs="Times New Roman"/>
              </w:rPr>
            </w:pPr>
            <w:del w:id="1150" w:author="Chelsey Nieman" w:date="2020-12-23T09:42:00Z">
              <w:r w:rsidRPr="0085205D" w:rsidDel="001F7601">
                <w:rPr>
                  <w:rFonts w:ascii="Times New Roman" w:hAnsi="Times New Roman" w:cs="Times New Roman"/>
                </w:rPr>
                <w:delText>Juvenile survival sp1</w:delText>
              </w:r>
            </w:del>
          </w:p>
        </w:tc>
      </w:tr>
      <w:tr w:rsidR="00DB5BA4" w:rsidRPr="0085205D" w:rsidDel="001F7601" w14:paraId="6CA59393" w14:textId="250B9CD0" w:rsidTr="003A2A6C">
        <w:trPr>
          <w:trHeight w:val="78"/>
          <w:del w:id="1151" w:author="Chelsey Nieman" w:date="2020-12-23T09:42:00Z"/>
        </w:trPr>
        <w:tc>
          <w:tcPr>
            <w:tcW w:w="0" w:type="auto"/>
          </w:tcPr>
          <w:p w14:paraId="3FA5C3EA" w14:textId="789BAA9B" w:rsidR="00DB5BA4" w:rsidRPr="0085205D" w:rsidDel="001F7601" w:rsidRDefault="00E05CA0" w:rsidP="003A2A6C">
            <w:pPr>
              <w:pStyle w:val="Compact"/>
              <w:widowControl w:val="0"/>
              <w:suppressLineNumbers/>
              <w:rPr>
                <w:del w:id="1152" w:author="Chelsey Nieman" w:date="2020-12-23T09:42:00Z"/>
                <w:rFonts w:ascii="Times New Roman" w:hAnsi="Times New Roman" w:cs="Times New Roman"/>
              </w:rPr>
            </w:pPr>
            <w:del w:id="1153" w:author="Chelsey Nieman" w:date="2020-12-23T09:42:00Z">
              <w:r w:rsidRPr="0085205D" w:rsidDel="001F7601">
                <w:rPr>
                  <w:rFonts w:ascii="Times New Roman" w:hAnsi="Times New Roman" w:cs="Times New Roman"/>
                </w:rPr>
                <w:delText>m1</w:delText>
              </w:r>
            </w:del>
          </w:p>
        </w:tc>
        <w:tc>
          <w:tcPr>
            <w:tcW w:w="0" w:type="auto"/>
          </w:tcPr>
          <w:p w14:paraId="5559AF43" w14:textId="4DD9512A" w:rsidR="00DB5BA4" w:rsidRPr="0085205D" w:rsidDel="001F7601" w:rsidRDefault="00E05CA0" w:rsidP="003A2A6C">
            <w:pPr>
              <w:pStyle w:val="Compact"/>
              <w:widowControl w:val="0"/>
              <w:suppressLineNumbers/>
              <w:rPr>
                <w:del w:id="1154" w:author="Chelsey Nieman" w:date="2020-12-23T09:42:00Z"/>
                <w:rFonts w:ascii="Times New Roman" w:hAnsi="Times New Roman" w:cs="Times New Roman"/>
              </w:rPr>
            </w:pPr>
            <w:del w:id="1155" w:author="Chelsey Nieman" w:date="2020-12-23T09:42:00Z">
              <w:r w:rsidRPr="0085205D" w:rsidDel="001F7601">
                <w:rPr>
                  <w:rFonts w:ascii="Times New Roman" w:hAnsi="Times New Roman" w:cs="Times New Roman"/>
                </w:rPr>
                <w:delText>adult natural mortality</w:delText>
              </w:r>
            </w:del>
          </w:p>
        </w:tc>
      </w:tr>
      <w:tr w:rsidR="00DB5BA4" w:rsidRPr="00B233A4" w:rsidDel="001F7601" w14:paraId="7F6C1C37" w14:textId="3F79F1C5" w:rsidTr="00D17398">
        <w:trPr>
          <w:del w:id="1156" w:author="Chelsey Nieman" w:date="2020-12-23T09:42:00Z"/>
        </w:trPr>
        <w:tc>
          <w:tcPr>
            <w:tcW w:w="0" w:type="auto"/>
          </w:tcPr>
          <w:p w14:paraId="271B605F" w14:textId="0DC2DDDF" w:rsidR="00DB5BA4" w:rsidRPr="00B233A4" w:rsidDel="001F7601" w:rsidRDefault="00E05CA0" w:rsidP="003A2A6C">
            <w:pPr>
              <w:pStyle w:val="Compact"/>
              <w:widowControl w:val="0"/>
              <w:suppressLineNumbers/>
              <w:rPr>
                <w:del w:id="1157" w:author="Chelsey Nieman" w:date="2020-12-23T09:42:00Z"/>
                <w:rFonts w:ascii="Times New Roman" w:hAnsi="Times New Roman" w:cs="Times New Roman"/>
              </w:rPr>
            </w:pPr>
            <w:del w:id="1158" w:author="Chelsey Nieman" w:date="2020-12-23T09:42:00Z">
              <w:r w:rsidRPr="00B233A4" w:rsidDel="001F7601">
                <w:rPr>
                  <w:rFonts w:ascii="Times New Roman" w:hAnsi="Times New Roman" w:cs="Times New Roman"/>
                </w:rPr>
                <w:delText>cJ1A1</w:delText>
              </w:r>
            </w:del>
          </w:p>
        </w:tc>
        <w:tc>
          <w:tcPr>
            <w:tcW w:w="0" w:type="auto"/>
          </w:tcPr>
          <w:p w14:paraId="604CDAA0" w14:textId="6206F1DF" w:rsidR="00DB5BA4" w:rsidRPr="00B233A4" w:rsidDel="001F7601" w:rsidRDefault="00E05CA0" w:rsidP="003A2A6C">
            <w:pPr>
              <w:pStyle w:val="Compact"/>
              <w:widowControl w:val="0"/>
              <w:suppressLineNumbers/>
              <w:rPr>
                <w:del w:id="1159" w:author="Chelsey Nieman" w:date="2020-12-23T09:42:00Z"/>
                <w:rFonts w:ascii="Times New Roman" w:hAnsi="Times New Roman" w:cs="Times New Roman"/>
              </w:rPr>
            </w:pPr>
            <w:del w:id="1160" w:author="Chelsey Nieman" w:date="2020-12-23T09:42:00Z">
              <w:r w:rsidRPr="00B233A4" w:rsidDel="001F7601">
                <w:rPr>
                  <w:rFonts w:ascii="Times New Roman" w:hAnsi="Times New Roman" w:cs="Times New Roman"/>
                </w:rPr>
                <w:delText>cannibalism</w:delText>
              </w:r>
            </w:del>
          </w:p>
        </w:tc>
      </w:tr>
      <w:tr w:rsidR="00DB5BA4" w:rsidRPr="00B233A4" w:rsidDel="001F7601" w14:paraId="0A133D98" w14:textId="0D9C69CA" w:rsidTr="00D17398">
        <w:trPr>
          <w:del w:id="1161" w:author="Chelsey Nieman" w:date="2020-12-23T09:42:00Z"/>
        </w:trPr>
        <w:tc>
          <w:tcPr>
            <w:tcW w:w="0" w:type="auto"/>
          </w:tcPr>
          <w:p w14:paraId="71835FFD" w14:textId="713A7875" w:rsidR="00DB5BA4" w:rsidRPr="00B233A4" w:rsidDel="001F7601" w:rsidRDefault="00E05CA0" w:rsidP="003A2A6C">
            <w:pPr>
              <w:pStyle w:val="Compact"/>
              <w:widowControl w:val="0"/>
              <w:suppressLineNumbers/>
              <w:rPr>
                <w:del w:id="1162" w:author="Chelsey Nieman" w:date="2020-12-23T09:42:00Z"/>
                <w:rFonts w:ascii="Times New Roman" w:hAnsi="Times New Roman" w:cs="Times New Roman"/>
              </w:rPr>
            </w:pPr>
            <w:del w:id="1163" w:author="Chelsey Nieman" w:date="2020-12-23T09:42:00Z">
              <w:r w:rsidRPr="00B233A4" w:rsidDel="001F7601">
                <w:rPr>
                  <w:rFonts w:ascii="Times New Roman" w:hAnsi="Times New Roman" w:cs="Times New Roman"/>
                </w:rPr>
                <w:delText>cJ1A2</w:delText>
              </w:r>
            </w:del>
          </w:p>
        </w:tc>
        <w:tc>
          <w:tcPr>
            <w:tcW w:w="0" w:type="auto"/>
          </w:tcPr>
          <w:p w14:paraId="58067068" w14:textId="161DBB05" w:rsidR="00DB5BA4" w:rsidRPr="00B233A4" w:rsidDel="001F7601" w:rsidRDefault="00E05CA0" w:rsidP="003A2A6C">
            <w:pPr>
              <w:pStyle w:val="Compact"/>
              <w:widowControl w:val="0"/>
              <w:suppressLineNumbers/>
              <w:rPr>
                <w:del w:id="1164" w:author="Chelsey Nieman" w:date="2020-12-23T09:42:00Z"/>
                <w:rFonts w:ascii="Times New Roman" w:hAnsi="Times New Roman" w:cs="Times New Roman"/>
              </w:rPr>
            </w:pPr>
            <w:del w:id="1165" w:author="Chelsey Nieman" w:date="2020-12-23T09:42:00Z">
              <w:r w:rsidRPr="00B233A4" w:rsidDel="001F7601">
                <w:rPr>
                  <w:rFonts w:ascii="Times New Roman" w:hAnsi="Times New Roman" w:cs="Times New Roman"/>
                </w:rPr>
                <w:delText>predation by sp2</w:delText>
              </w:r>
            </w:del>
          </w:p>
        </w:tc>
      </w:tr>
      <w:tr w:rsidR="00DB5BA4" w:rsidRPr="00B233A4" w:rsidDel="001F7601" w14:paraId="248B62D0" w14:textId="713E2B14" w:rsidTr="00D17398">
        <w:trPr>
          <w:del w:id="1166" w:author="Chelsey Nieman" w:date="2020-12-23T09:42:00Z"/>
        </w:trPr>
        <w:tc>
          <w:tcPr>
            <w:tcW w:w="0" w:type="auto"/>
          </w:tcPr>
          <w:p w14:paraId="1F2EB4B5" w14:textId="5AA575D3" w:rsidR="00DB5BA4" w:rsidRPr="00B233A4" w:rsidDel="001F7601" w:rsidRDefault="00E05CA0" w:rsidP="003A2A6C">
            <w:pPr>
              <w:pStyle w:val="Compact"/>
              <w:widowControl w:val="0"/>
              <w:suppressLineNumbers/>
              <w:rPr>
                <w:del w:id="1167" w:author="Chelsey Nieman" w:date="2020-12-23T09:42:00Z"/>
                <w:rFonts w:ascii="Times New Roman" w:hAnsi="Times New Roman" w:cs="Times New Roman"/>
              </w:rPr>
            </w:pPr>
            <w:del w:id="1168" w:author="Chelsey Nieman" w:date="2020-12-23T09:42:00Z">
              <w:r w:rsidRPr="00B233A4" w:rsidDel="001F7601">
                <w:rPr>
                  <w:rFonts w:ascii="Times New Roman" w:hAnsi="Times New Roman" w:cs="Times New Roman"/>
                </w:rPr>
                <w:delText>cJ1J2</w:delText>
              </w:r>
            </w:del>
          </w:p>
        </w:tc>
        <w:tc>
          <w:tcPr>
            <w:tcW w:w="0" w:type="auto"/>
          </w:tcPr>
          <w:p w14:paraId="5DD737FA" w14:textId="3640DBD4" w:rsidR="00DB5BA4" w:rsidRPr="00B233A4" w:rsidDel="001F7601" w:rsidRDefault="00E05CA0" w:rsidP="003A2A6C">
            <w:pPr>
              <w:pStyle w:val="Compact"/>
              <w:widowControl w:val="0"/>
              <w:suppressLineNumbers/>
              <w:rPr>
                <w:del w:id="1169" w:author="Chelsey Nieman" w:date="2020-12-23T09:42:00Z"/>
                <w:rFonts w:ascii="Times New Roman" w:hAnsi="Times New Roman" w:cs="Times New Roman"/>
              </w:rPr>
            </w:pPr>
            <w:del w:id="1170" w:author="Chelsey Nieman" w:date="2020-12-23T09:42:00Z">
              <w:r w:rsidRPr="00B233A4" w:rsidDel="001F7601">
                <w:rPr>
                  <w:rFonts w:ascii="Times New Roman" w:hAnsi="Times New Roman" w:cs="Times New Roman"/>
                </w:rPr>
                <w:delText>Juvenile competition</w:delText>
              </w:r>
            </w:del>
          </w:p>
        </w:tc>
      </w:tr>
      <w:tr w:rsidR="00DB5BA4" w:rsidRPr="00B233A4" w:rsidDel="001F7601" w14:paraId="23698C8F" w14:textId="1E3E4B4F" w:rsidTr="00D17398">
        <w:trPr>
          <w:del w:id="1171" w:author="Chelsey Nieman" w:date="2020-12-23T09:42:00Z"/>
        </w:trPr>
        <w:tc>
          <w:tcPr>
            <w:tcW w:w="0" w:type="auto"/>
          </w:tcPr>
          <w:p w14:paraId="125A9C1C" w14:textId="34B8EEF2" w:rsidR="00DB5BA4" w:rsidRPr="00B233A4" w:rsidDel="001F7601" w:rsidRDefault="00E05CA0" w:rsidP="003A2A6C">
            <w:pPr>
              <w:pStyle w:val="Compact"/>
              <w:widowControl w:val="0"/>
              <w:suppressLineNumbers/>
              <w:rPr>
                <w:del w:id="1172" w:author="Chelsey Nieman" w:date="2020-12-23T09:42:00Z"/>
                <w:rFonts w:ascii="Times New Roman" w:hAnsi="Times New Roman" w:cs="Times New Roman"/>
              </w:rPr>
            </w:pPr>
            <w:del w:id="1173" w:author="Chelsey Nieman" w:date="2020-12-23T09:42:00Z">
              <w:r w:rsidRPr="00B233A4" w:rsidDel="001F7601">
                <w:rPr>
                  <w:rFonts w:ascii="Times New Roman" w:hAnsi="Times New Roman" w:cs="Times New Roman"/>
                </w:rPr>
                <w:delText>v1</w:delText>
              </w:r>
            </w:del>
          </w:p>
        </w:tc>
        <w:tc>
          <w:tcPr>
            <w:tcW w:w="0" w:type="auto"/>
          </w:tcPr>
          <w:p w14:paraId="392389C8" w14:textId="42750499" w:rsidR="00DB5BA4" w:rsidRPr="00B233A4" w:rsidDel="001F7601" w:rsidRDefault="00E05CA0" w:rsidP="003A2A6C">
            <w:pPr>
              <w:pStyle w:val="Compact"/>
              <w:widowControl w:val="0"/>
              <w:suppressLineNumbers/>
              <w:rPr>
                <w:del w:id="1174" w:author="Chelsey Nieman" w:date="2020-12-23T09:42:00Z"/>
                <w:rFonts w:ascii="Times New Roman" w:hAnsi="Times New Roman" w:cs="Times New Roman"/>
              </w:rPr>
            </w:pPr>
            <w:del w:id="1175" w:author="Chelsey Nieman" w:date="2020-12-23T09:42:00Z">
              <w:r w:rsidRPr="00B233A4" w:rsidDel="001F7601">
                <w:rPr>
                  <w:rFonts w:ascii="Times New Roman" w:hAnsi="Times New Roman" w:cs="Times New Roman"/>
                </w:rPr>
                <w:delText>rate sp1 juveniles enter FA</w:delText>
              </w:r>
            </w:del>
          </w:p>
        </w:tc>
      </w:tr>
      <w:tr w:rsidR="00DB5BA4" w:rsidRPr="00B233A4" w:rsidDel="001F7601" w14:paraId="75BFAB79" w14:textId="54B3B027" w:rsidTr="00D17398">
        <w:trPr>
          <w:del w:id="1176" w:author="Chelsey Nieman" w:date="2020-12-23T09:42:00Z"/>
        </w:trPr>
        <w:tc>
          <w:tcPr>
            <w:tcW w:w="0" w:type="auto"/>
          </w:tcPr>
          <w:p w14:paraId="234207B1" w14:textId="4A73A17E" w:rsidR="00DB5BA4" w:rsidRPr="00B233A4" w:rsidDel="001F7601" w:rsidRDefault="00E05CA0" w:rsidP="003A2A6C">
            <w:pPr>
              <w:pStyle w:val="Compact"/>
              <w:widowControl w:val="0"/>
              <w:suppressLineNumbers/>
              <w:rPr>
                <w:del w:id="1177" w:author="Chelsey Nieman" w:date="2020-12-23T09:42:00Z"/>
                <w:rFonts w:ascii="Times New Roman" w:hAnsi="Times New Roman" w:cs="Times New Roman"/>
              </w:rPr>
            </w:pPr>
            <w:del w:id="1178" w:author="Chelsey Nieman" w:date="2020-12-23T09:42:00Z">
              <w:r w:rsidRPr="00B233A4" w:rsidDel="001F7601">
                <w:rPr>
                  <w:rFonts w:ascii="Times New Roman" w:hAnsi="Times New Roman" w:cs="Times New Roman"/>
                </w:rPr>
                <w:delText>h1</w:delText>
              </w:r>
            </w:del>
          </w:p>
        </w:tc>
        <w:tc>
          <w:tcPr>
            <w:tcW w:w="0" w:type="auto"/>
          </w:tcPr>
          <w:p w14:paraId="372DDE8D" w14:textId="1BBDA019" w:rsidR="00DB5BA4" w:rsidRPr="00B233A4" w:rsidDel="001F7601" w:rsidRDefault="00E05CA0" w:rsidP="003A2A6C">
            <w:pPr>
              <w:pStyle w:val="Compact"/>
              <w:widowControl w:val="0"/>
              <w:suppressLineNumbers/>
              <w:rPr>
                <w:del w:id="1179" w:author="Chelsey Nieman" w:date="2020-12-23T09:42:00Z"/>
                <w:rFonts w:ascii="Times New Roman" w:hAnsi="Times New Roman" w:cs="Times New Roman"/>
              </w:rPr>
            </w:pPr>
            <w:del w:id="1180" w:author="Chelsey Nieman" w:date="2020-12-23T09:42:00Z">
              <w:r w:rsidRPr="00B233A4" w:rsidDel="001F7601">
                <w:rPr>
                  <w:rFonts w:ascii="Times New Roman" w:hAnsi="Times New Roman" w:cs="Times New Roman"/>
                </w:rPr>
                <w:delText>rate sp1 juveniles leave FA</w:delText>
              </w:r>
            </w:del>
          </w:p>
        </w:tc>
      </w:tr>
      <w:tr w:rsidR="00DB5BA4" w:rsidRPr="00B233A4" w:rsidDel="001F7601" w14:paraId="23624CF8" w14:textId="59C00538" w:rsidTr="00D17398">
        <w:trPr>
          <w:del w:id="1181" w:author="Chelsey Nieman" w:date="2020-12-23T09:42:00Z"/>
        </w:trPr>
        <w:tc>
          <w:tcPr>
            <w:tcW w:w="0" w:type="auto"/>
          </w:tcPr>
          <w:p w14:paraId="55224282" w14:textId="5ECB907C" w:rsidR="00DB5BA4" w:rsidRPr="00B233A4" w:rsidDel="001F7601" w:rsidRDefault="008D3197" w:rsidP="003A2A6C">
            <w:pPr>
              <w:pStyle w:val="Compact"/>
              <w:widowControl w:val="0"/>
              <w:suppressLineNumbers/>
              <w:rPr>
                <w:del w:id="1182" w:author="Chelsey Nieman" w:date="2020-12-23T09:42:00Z"/>
                <w:rFonts w:ascii="Times New Roman" w:hAnsi="Times New Roman" w:cs="Times New Roman"/>
              </w:rPr>
            </w:pPr>
            <w:del w:id="1183" w:author="Chelsey Nieman" w:date="2020-12-23T09:42:00Z">
              <w:r w:rsidDel="001F7601">
                <w:rPr>
                  <w:rFonts w:ascii="Times New Roman" w:hAnsi="Times New Roman" w:cs="Times New Roman"/>
                </w:rPr>
                <w:delText>k</w:delText>
              </w:r>
              <w:r w:rsidR="00E05CA0" w:rsidRPr="00B233A4" w:rsidDel="001F7601">
                <w:rPr>
                  <w:rFonts w:ascii="Times New Roman" w:hAnsi="Times New Roman" w:cs="Times New Roman"/>
                </w:rPr>
                <w:delText>1</w:delText>
              </w:r>
            </w:del>
          </w:p>
        </w:tc>
        <w:tc>
          <w:tcPr>
            <w:tcW w:w="0" w:type="auto"/>
          </w:tcPr>
          <w:p w14:paraId="1E5E5151" w14:textId="4936E36F" w:rsidR="00DB5BA4" w:rsidRPr="00B233A4" w:rsidDel="001F7601" w:rsidRDefault="00E05CA0" w:rsidP="003A2A6C">
            <w:pPr>
              <w:pStyle w:val="Compact"/>
              <w:widowControl w:val="0"/>
              <w:suppressLineNumbers/>
              <w:rPr>
                <w:del w:id="1184" w:author="Chelsey Nieman" w:date="2020-12-23T09:42:00Z"/>
                <w:rFonts w:ascii="Times New Roman" w:hAnsi="Times New Roman" w:cs="Times New Roman"/>
              </w:rPr>
            </w:pPr>
            <w:del w:id="1185" w:author="Chelsey Nieman" w:date="2020-12-23T09:42:00Z">
              <w:r w:rsidRPr="00B233A4" w:rsidDel="001F7601">
                <w:rPr>
                  <w:rFonts w:ascii="Times New Roman" w:hAnsi="Times New Roman" w:cs="Times New Roman"/>
                </w:rPr>
                <w:delText>stocking species 1</w:delText>
              </w:r>
            </w:del>
          </w:p>
        </w:tc>
      </w:tr>
      <w:tr w:rsidR="00DB5BA4" w:rsidRPr="00B233A4" w:rsidDel="001F7601" w14:paraId="269BEFA6" w14:textId="0373E758" w:rsidTr="00D17398">
        <w:trPr>
          <w:del w:id="1186" w:author="Chelsey Nieman" w:date="2020-12-23T09:42:00Z"/>
        </w:trPr>
        <w:tc>
          <w:tcPr>
            <w:tcW w:w="0" w:type="auto"/>
          </w:tcPr>
          <w:p w14:paraId="0D2F96F2" w14:textId="12B02A81" w:rsidR="00DB5BA4" w:rsidRPr="00B233A4" w:rsidDel="001F7601" w:rsidRDefault="00E05CA0" w:rsidP="003A2A6C">
            <w:pPr>
              <w:pStyle w:val="Compact"/>
              <w:widowControl w:val="0"/>
              <w:suppressLineNumbers/>
              <w:rPr>
                <w:del w:id="1187" w:author="Chelsey Nieman" w:date="2020-12-23T09:42:00Z"/>
                <w:rFonts w:ascii="Times New Roman" w:hAnsi="Times New Roman" w:cs="Times New Roman"/>
              </w:rPr>
            </w:pPr>
            <w:del w:id="1188" w:author="Chelsey Nieman" w:date="2020-12-23T09:42:00Z">
              <w:r w:rsidRPr="00B233A4" w:rsidDel="001F7601">
                <w:rPr>
                  <w:rFonts w:ascii="Times New Roman" w:hAnsi="Times New Roman" w:cs="Times New Roman"/>
                </w:rPr>
                <w:delText>qE1</w:delText>
              </w:r>
            </w:del>
          </w:p>
        </w:tc>
        <w:tc>
          <w:tcPr>
            <w:tcW w:w="0" w:type="auto"/>
          </w:tcPr>
          <w:p w14:paraId="75BE7503" w14:textId="488A79EA" w:rsidR="00DB5BA4" w:rsidRPr="00B233A4" w:rsidDel="001F7601" w:rsidRDefault="00E05CA0" w:rsidP="003A2A6C">
            <w:pPr>
              <w:pStyle w:val="Compact"/>
              <w:widowControl w:val="0"/>
              <w:suppressLineNumbers/>
              <w:rPr>
                <w:del w:id="1189" w:author="Chelsey Nieman" w:date="2020-12-23T09:42:00Z"/>
                <w:rFonts w:ascii="Times New Roman" w:hAnsi="Times New Roman" w:cs="Times New Roman"/>
              </w:rPr>
            </w:pPr>
            <w:del w:id="1190" w:author="Chelsey Nieman" w:date="2020-12-23T09:42:00Z">
              <w:r w:rsidRPr="00B233A4" w:rsidDel="001F7601">
                <w:rPr>
                  <w:rFonts w:ascii="Times New Roman" w:hAnsi="Times New Roman" w:cs="Times New Roman"/>
                </w:rPr>
                <w:delText>harvest rate sp1</w:delText>
              </w:r>
            </w:del>
          </w:p>
        </w:tc>
      </w:tr>
      <w:tr w:rsidR="00DB5BA4" w:rsidRPr="00B233A4" w:rsidDel="001F7601" w14:paraId="6DAF9662" w14:textId="2E75AF8B" w:rsidTr="00D17398">
        <w:trPr>
          <w:del w:id="1191" w:author="Chelsey Nieman" w:date="2020-12-23T09:42:00Z"/>
        </w:trPr>
        <w:tc>
          <w:tcPr>
            <w:tcW w:w="0" w:type="auto"/>
          </w:tcPr>
          <w:p w14:paraId="47457B03" w14:textId="6B7AE051" w:rsidR="00DB5BA4" w:rsidRPr="00B233A4" w:rsidDel="001F7601" w:rsidRDefault="00E05CA0" w:rsidP="003A2A6C">
            <w:pPr>
              <w:pStyle w:val="Compact"/>
              <w:widowControl w:val="0"/>
              <w:suppressLineNumbers/>
              <w:rPr>
                <w:del w:id="1192" w:author="Chelsey Nieman" w:date="2020-12-23T09:42:00Z"/>
                <w:rFonts w:ascii="Times New Roman" w:hAnsi="Times New Roman" w:cs="Times New Roman"/>
              </w:rPr>
            </w:pPr>
            <w:del w:id="1193" w:author="Chelsey Nieman" w:date="2020-12-23T09:42:00Z">
              <w:r w:rsidRPr="00B233A4" w:rsidDel="001F7601">
                <w:rPr>
                  <w:rFonts w:ascii="Times New Roman" w:hAnsi="Times New Roman" w:cs="Times New Roman"/>
                </w:rPr>
                <w:delText>s2</w:delText>
              </w:r>
            </w:del>
          </w:p>
        </w:tc>
        <w:tc>
          <w:tcPr>
            <w:tcW w:w="0" w:type="auto"/>
          </w:tcPr>
          <w:p w14:paraId="4F8CF569" w14:textId="67727EC1" w:rsidR="00DB5BA4" w:rsidRPr="00B233A4" w:rsidDel="001F7601" w:rsidRDefault="00E05CA0" w:rsidP="003A2A6C">
            <w:pPr>
              <w:pStyle w:val="Compact"/>
              <w:widowControl w:val="0"/>
              <w:suppressLineNumbers/>
              <w:rPr>
                <w:del w:id="1194" w:author="Chelsey Nieman" w:date="2020-12-23T09:42:00Z"/>
                <w:rFonts w:ascii="Times New Roman" w:hAnsi="Times New Roman" w:cs="Times New Roman"/>
              </w:rPr>
            </w:pPr>
            <w:del w:id="1195" w:author="Chelsey Nieman" w:date="2020-12-23T09:42:00Z">
              <w:r w:rsidRPr="00B233A4" w:rsidDel="001F7601">
                <w:rPr>
                  <w:rFonts w:ascii="Times New Roman" w:hAnsi="Times New Roman" w:cs="Times New Roman"/>
                </w:rPr>
                <w:delText>Juvenile survival sp2</w:delText>
              </w:r>
            </w:del>
          </w:p>
        </w:tc>
      </w:tr>
      <w:tr w:rsidR="00DB5BA4" w:rsidRPr="00B233A4" w:rsidDel="001F7601" w14:paraId="4FE74CA4" w14:textId="1C8BDA9B" w:rsidTr="00D17398">
        <w:trPr>
          <w:del w:id="1196" w:author="Chelsey Nieman" w:date="2020-12-23T09:42:00Z"/>
        </w:trPr>
        <w:tc>
          <w:tcPr>
            <w:tcW w:w="0" w:type="auto"/>
          </w:tcPr>
          <w:p w14:paraId="04291442" w14:textId="64250D84" w:rsidR="00DB5BA4" w:rsidRPr="00B233A4" w:rsidDel="001F7601" w:rsidRDefault="00E05CA0" w:rsidP="003A2A6C">
            <w:pPr>
              <w:pStyle w:val="Compact"/>
              <w:widowControl w:val="0"/>
              <w:suppressLineNumbers/>
              <w:rPr>
                <w:del w:id="1197" w:author="Chelsey Nieman" w:date="2020-12-23T09:42:00Z"/>
                <w:rFonts w:ascii="Times New Roman" w:hAnsi="Times New Roman" w:cs="Times New Roman"/>
              </w:rPr>
            </w:pPr>
            <w:del w:id="1198" w:author="Chelsey Nieman" w:date="2020-12-23T09:42:00Z">
              <w:r w:rsidRPr="00B233A4" w:rsidDel="001F7601">
                <w:rPr>
                  <w:rFonts w:ascii="Times New Roman" w:hAnsi="Times New Roman" w:cs="Times New Roman"/>
                </w:rPr>
                <w:delText>m2</w:delText>
              </w:r>
            </w:del>
          </w:p>
        </w:tc>
        <w:tc>
          <w:tcPr>
            <w:tcW w:w="0" w:type="auto"/>
          </w:tcPr>
          <w:p w14:paraId="36FAD5C2" w14:textId="7E8A592C" w:rsidR="00DB5BA4" w:rsidRPr="00B233A4" w:rsidDel="001F7601" w:rsidRDefault="00E05CA0" w:rsidP="003A2A6C">
            <w:pPr>
              <w:pStyle w:val="Compact"/>
              <w:widowControl w:val="0"/>
              <w:suppressLineNumbers/>
              <w:rPr>
                <w:del w:id="1199" w:author="Chelsey Nieman" w:date="2020-12-23T09:42:00Z"/>
                <w:rFonts w:ascii="Times New Roman" w:hAnsi="Times New Roman" w:cs="Times New Roman"/>
              </w:rPr>
            </w:pPr>
            <w:del w:id="1200" w:author="Chelsey Nieman" w:date="2020-12-23T09:42:00Z">
              <w:r w:rsidRPr="00B233A4" w:rsidDel="001F7601">
                <w:rPr>
                  <w:rFonts w:ascii="Times New Roman" w:hAnsi="Times New Roman" w:cs="Times New Roman"/>
                </w:rPr>
                <w:delText>adult natural mortality</w:delText>
              </w:r>
            </w:del>
          </w:p>
        </w:tc>
      </w:tr>
      <w:tr w:rsidR="00DB5BA4" w:rsidRPr="00B233A4" w:rsidDel="001F7601" w14:paraId="022D345D" w14:textId="5745D103" w:rsidTr="00D17398">
        <w:trPr>
          <w:del w:id="1201" w:author="Chelsey Nieman" w:date="2020-12-23T09:42:00Z"/>
        </w:trPr>
        <w:tc>
          <w:tcPr>
            <w:tcW w:w="0" w:type="auto"/>
          </w:tcPr>
          <w:p w14:paraId="77740F42" w14:textId="206A828D" w:rsidR="00DB5BA4" w:rsidRPr="00B233A4" w:rsidDel="001F7601" w:rsidRDefault="00E05CA0" w:rsidP="003A2A6C">
            <w:pPr>
              <w:pStyle w:val="Compact"/>
              <w:widowControl w:val="0"/>
              <w:suppressLineNumbers/>
              <w:rPr>
                <w:del w:id="1202" w:author="Chelsey Nieman" w:date="2020-12-23T09:42:00Z"/>
                <w:rFonts w:ascii="Times New Roman" w:hAnsi="Times New Roman" w:cs="Times New Roman"/>
              </w:rPr>
            </w:pPr>
            <w:del w:id="1203" w:author="Chelsey Nieman" w:date="2020-12-23T09:42:00Z">
              <w:r w:rsidRPr="00B233A4" w:rsidDel="001F7601">
                <w:rPr>
                  <w:rFonts w:ascii="Times New Roman" w:hAnsi="Times New Roman" w:cs="Times New Roman"/>
                </w:rPr>
                <w:delText>cJ2A2</w:delText>
              </w:r>
            </w:del>
          </w:p>
        </w:tc>
        <w:tc>
          <w:tcPr>
            <w:tcW w:w="0" w:type="auto"/>
          </w:tcPr>
          <w:p w14:paraId="3A7A5575" w14:textId="107AEF95" w:rsidR="00DB5BA4" w:rsidRPr="00B233A4" w:rsidDel="001F7601" w:rsidRDefault="00E05CA0" w:rsidP="003A2A6C">
            <w:pPr>
              <w:pStyle w:val="Compact"/>
              <w:widowControl w:val="0"/>
              <w:suppressLineNumbers/>
              <w:rPr>
                <w:del w:id="1204" w:author="Chelsey Nieman" w:date="2020-12-23T09:42:00Z"/>
                <w:rFonts w:ascii="Times New Roman" w:hAnsi="Times New Roman" w:cs="Times New Roman"/>
              </w:rPr>
            </w:pPr>
            <w:del w:id="1205" w:author="Chelsey Nieman" w:date="2020-12-23T09:42:00Z">
              <w:r w:rsidRPr="00B233A4" w:rsidDel="001F7601">
                <w:rPr>
                  <w:rFonts w:ascii="Times New Roman" w:hAnsi="Times New Roman" w:cs="Times New Roman"/>
                </w:rPr>
                <w:delText>cannibalism</w:delText>
              </w:r>
            </w:del>
          </w:p>
        </w:tc>
      </w:tr>
      <w:tr w:rsidR="00DB5BA4" w:rsidRPr="00B233A4" w:rsidDel="001F7601" w14:paraId="4B95BAC5" w14:textId="32C9B67A" w:rsidTr="00D17398">
        <w:trPr>
          <w:del w:id="1206" w:author="Chelsey Nieman" w:date="2020-12-23T09:42:00Z"/>
        </w:trPr>
        <w:tc>
          <w:tcPr>
            <w:tcW w:w="0" w:type="auto"/>
          </w:tcPr>
          <w:p w14:paraId="1B3E7282" w14:textId="6B81AD91" w:rsidR="00DB5BA4" w:rsidRPr="00B233A4" w:rsidDel="001F7601" w:rsidRDefault="00E05CA0" w:rsidP="003A2A6C">
            <w:pPr>
              <w:pStyle w:val="Compact"/>
              <w:widowControl w:val="0"/>
              <w:suppressLineNumbers/>
              <w:rPr>
                <w:del w:id="1207" w:author="Chelsey Nieman" w:date="2020-12-23T09:42:00Z"/>
                <w:rFonts w:ascii="Times New Roman" w:hAnsi="Times New Roman" w:cs="Times New Roman"/>
              </w:rPr>
            </w:pPr>
            <w:del w:id="1208" w:author="Chelsey Nieman" w:date="2020-12-23T09:42:00Z">
              <w:r w:rsidRPr="00B233A4" w:rsidDel="001F7601">
                <w:rPr>
                  <w:rFonts w:ascii="Times New Roman" w:hAnsi="Times New Roman" w:cs="Times New Roman"/>
                </w:rPr>
                <w:delText>cJ2A1</w:delText>
              </w:r>
            </w:del>
          </w:p>
        </w:tc>
        <w:tc>
          <w:tcPr>
            <w:tcW w:w="0" w:type="auto"/>
          </w:tcPr>
          <w:p w14:paraId="45BBAAD6" w14:textId="53C47502" w:rsidR="00DB5BA4" w:rsidRPr="00B233A4" w:rsidDel="001F7601" w:rsidRDefault="00E05CA0" w:rsidP="003A2A6C">
            <w:pPr>
              <w:pStyle w:val="Compact"/>
              <w:widowControl w:val="0"/>
              <w:suppressLineNumbers/>
              <w:rPr>
                <w:del w:id="1209" w:author="Chelsey Nieman" w:date="2020-12-23T09:42:00Z"/>
                <w:rFonts w:ascii="Times New Roman" w:hAnsi="Times New Roman" w:cs="Times New Roman"/>
              </w:rPr>
            </w:pPr>
            <w:del w:id="1210" w:author="Chelsey Nieman" w:date="2020-12-23T09:42:00Z">
              <w:r w:rsidRPr="00B233A4" w:rsidDel="001F7601">
                <w:rPr>
                  <w:rFonts w:ascii="Times New Roman" w:hAnsi="Times New Roman" w:cs="Times New Roman"/>
                </w:rPr>
                <w:delText>predation by sp1</w:delText>
              </w:r>
            </w:del>
          </w:p>
        </w:tc>
      </w:tr>
      <w:tr w:rsidR="00DB5BA4" w:rsidRPr="00B233A4" w:rsidDel="001F7601" w14:paraId="11FC2B33" w14:textId="7626949F" w:rsidTr="00D17398">
        <w:trPr>
          <w:del w:id="1211" w:author="Chelsey Nieman" w:date="2020-12-23T09:42:00Z"/>
        </w:trPr>
        <w:tc>
          <w:tcPr>
            <w:tcW w:w="0" w:type="auto"/>
          </w:tcPr>
          <w:p w14:paraId="4A2AE80A" w14:textId="29CA7AF7" w:rsidR="00DB5BA4" w:rsidRPr="00B233A4" w:rsidDel="001F7601" w:rsidRDefault="00E05CA0" w:rsidP="003A2A6C">
            <w:pPr>
              <w:pStyle w:val="Compact"/>
              <w:widowControl w:val="0"/>
              <w:suppressLineNumbers/>
              <w:rPr>
                <w:del w:id="1212" w:author="Chelsey Nieman" w:date="2020-12-23T09:42:00Z"/>
                <w:rFonts w:ascii="Times New Roman" w:hAnsi="Times New Roman" w:cs="Times New Roman"/>
              </w:rPr>
            </w:pPr>
            <w:del w:id="1213" w:author="Chelsey Nieman" w:date="2020-12-23T09:42:00Z">
              <w:r w:rsidRPr="00B233A4" w:rsidDel="001F7601">
                <w:rPr>
                  <w:rFonts w:ascii="Times New Roman" w:hAnsi="Times New Roman" w:cs="Times New Roman"/>
                </w:rPr>
                <w:delText>cJ2J1</w:delText>
              </w:r>
            </w:del>
          </w:p>
        </w:tc>
        <w:tc>
          <w:tcPr>
            <w:tcW w:w="0" w:type="auto"/>
          </w:tcPr>
          <w:p w14:paraId="6B14A49E" w14:textId="3308DD82" w:rsidR="00DB5BA4" w:rsidRPr="00B233A4" w:rsidDel="001F7601" w:rsidRDefault="00E05CA0" w:rsidP="003A2A6C">
            <w:pPr>
              <w:pStyle w:val="Compact"/>
              <w:widowControl w:val="0"/>
              <w:suppressLineNumbers/>
              <w:rPr>
                <w:del w:id="1214" w:author="Chelsey Nieman" w:date="2020-12-23T09:42:00Z"/>
                <w:rFonts w:ascii="Times New Roman" w:hAnsi="Times New Roman" w:cs="Times New Roman"/>
              </w:rPr>
            </w:pPr>
            <w:del w:id="1215" w:author="Chelsey Nieman" w:date="2020-12-23T09:42:00Z">
              <w:r w:rsidRPr="00B233A4" w:rsidDel="001F7601">
                <w:rPr>
                  <w:rFonts w:ascii="Times New Roman" w:hAnsi="Times New Roman" w:cs="Times New Roman"/>
                </w:rPr>
                <w:delText>Juvenile competition</w:delText>
              </w:r>
            </w:del>
          </w:p>
        </w:tc>
      </w:tr>
      <w:tr w:rsidR="00DB5BA4" w:rsidRPr="00B233A4" w:rsidDel="001F7601" w14:paraId="332726FB" w14:textId="3969D888" w:rsidTr="00D17398">
        <w:trPr>
          <w:del w:id="1216" w:author="Chelsey Nieman" w:date="2020-12-23T09:42:00Z"/>
        </w:trPr>
        <w:tc>
          <w:tcPr>
            <w:tcW w:w="0" w:type="auto"/>
          </w:tcPr>
          <w:p w14:paraId="1212094A" w14:textId="19E01700" w:rsidR="00DB5BA4" w:rsidRPr="00B233A4" w:rsidDel="001F7601" w:rsidRDefault="00E05CA0" w:rsidP="003A2A6C">
            <w:pPr>
              <w:pStyle w:val="Compact"/>
              <w:widowControl w:val="0"/>
              <w:suppressLineNumbers/>
              <w:rPr>
                <w:del w:id="1217" w:author="Chelsey Nieman" w:date="2020-12-23T09:42:00Z"/>
                <w:rFonts w:ascii="Times New Roman" w:hAnsi="Times New Roman" w:cs="Times New Roman"/>
              </w:rPr>
            </w:pPr>
            <w:del w:id="1218" w:author="Chelsey Nieman" w:date="2020-12-23T09:42:00Z">
              <w:r w:rsidRPr="00B233A4" w:rsidDel="001F7601">
                <w:rPr>
                  <w:rFonts w:ascii="Times New Roman" w:hAnsi="Times New Roman" w:cs="Times New Roman"/>
                </w:rPr>
                <w:delText>v2</w:delText>
              </w:r>
            </w:del>
          </w:p>
        </w:tc>
        <w:tc>
          <w:tcPr>
            <w:tcW w:w="0" w:type="auto"/>
          </w:tcPr>
          <w:p w14:paraId="58FB137A" w14:textId="3EEA3115" w:rsidR="00DB5BA4" w:rsidRPr="00B233A4" w:rsidDel="001F7601" w:rsidRDefault="00E05CA0" w:rsidP="003A2A6C">
            <w:pPr>
              <w:pStyle w:val="Compact"/>
              <w:widowControl w:val="0"/>
              <w:suppressLineNumbers/>
              <w:rPr>
                <w:del w:id="1219" w:author="Chelsey Nieman" w:date="2020-12-23T09:42:00Z"/>
                <w:rFonts w:ascii="Times New Roman" w:hAnsi="Times New Roman" w:cs="Times New Roman"/>
              </w:rPr>
            </w:pPr>
            <w:del w:id="1220" w:author="Chelsey Nieman" w:date="2020-12-23T09:42:00Z">
              <w:r w:rsidRPr="00B233A4" w:rsidDel="001F7601">
                <w:rPr>
                  <w:rFonts w:ascii="Times New Roman" w:hAnsi="Times New Roman" w:cs="Times New Roman"/>
                </w:rPr>
                <w:delText>rate sp2 juveniles enter FA</w:delText>
              </w:r>
            </w:del>
          </w:p>
        </w:tc>
      </w:tr>
      <w:tr w:rsidR="00DB5BA4" w:rsidRPr="00B233A4" w:rsidDel="001F7601" w14:paraId="6E88221A" w14:textId="30567409" w:rsidTr="00D17398">
        <w:trPr>
          <w:del w:id="1221" w:author="Chelsey Nieman" w:date="2020-12-23T09:42:00Z"/>
        </w:trPr>
        <w:tc>
          <w:tcPr>
            <w:tcW w:w="0" w:type="auto"/>
          </w:tcPr>
          <w:p w14:paraId="000F4819" w14:textId="45AB477D" w:rsidR="00DB5BA4" w:rsidRPr="00B233A4" w:rsidDel="001F7601" w:rsidRDefault="00E05CA0" w:rsidP="003A2A6C">
            <w:pPr>
              <w:pStyle w:val="Compact"/>
              <w:widowControl w:val="0"/>
              <w:suppressLineNumbers/>
              <w:rPr>
                <w:del w:id="1222" w:author="Chelsey Nieman" w:date="2020-12-23T09:42:00Z"/>
                <w:rFonts w:ascii="Times New Roman" w:hAnsi="Times New Roman" w:cs="Times New Roman"/>
              </w:rPr>
            </w:pPr>
            <w:del w:id="1223" w:author="Chelsey Nieman" w:date="2020-12-23T09:42:00Z">
              <w:r w:rsidRPr="00B233A4" w:rsidDel="001F7601">
                <w:rPr>
                  <w:rFonts w:ascii="Times New Roman" w:hAnsi="Times New Roman" w:cs="Times New Roman"/>
                </w:rPr>
                <w:delText>h2</w:delText>
              </w:r>
            </w:del>
          </w:p>
        </w:tc>
        <w:tc>
          <w:tcPr>
            <w:tcW w:w="0" w:type="auto"/>
          </w:tcPr>
          <w:p w14:paraId="654DA38C" w14:textId="471FF713" w:rsidR="00DB5BA4" w:rsidRPr="00B233A4" w:rsidDel="001F7601" w:rsidRDefault="00E05CA0" w:rsidP="003A2A6C">
            <w:pPr>
              <w:pStyle w:val="Compact"/>
              <w:widowControl w:val="0"/>
              <w:suppressLineNumbers/>
              <w:rPr>
                <w:del w:id="1224" w:author="Chelsey Nieman" w:date="2020-12-23T09:42:00Z"/>
                <w:rFonts w:ascii="Times New Roman" w:hAnsi="Times New Roman" w:cs="Times New Roman"/>
              </w:rPr>
            </w:pPr>
            <w:del w:id="1225" w:author="Chelsey Nieman" w:date="2020-12-23T09:42:00Z">
              <w:r w:rsidRPr="00B233A4" w:rsidDel="001F7601">
                <w:rPr>
                  <w:rFonts w:ascii="Times New Roman" w:hAnsi="Times New Roman" w:cs="Times New Roman"/>
                </w:rPr>
                <w:delText>rate sp2 juveniles leave FA</w:delText>
              </w:r>
            </w:del>
          </w:p>
        </w:tc>
      </w:tr>
      <w:tr w:rsidR="00DB5BA4" w:rsidRPr="00B233A4" w:rsidDel="001F7601" w14:paraId="10B622C6" w14:textId="6F3F7D0D" w:rsidTr="00D17398">
        <w:trPr>
          <w:del w:id="1226" w:author="Chelsey Nieman" w:date="2020-12-23T09:42:00Z"/>
        </w:trPr>
        <w:tc>
          <w:tcPr>
            <w:tcW w:w="0" w:type="auto"/>
          </w:tcPr>
          <w:p w14:paraId="77912AAA" w14:textId="3E3E216B" w:rsidR="00DB5BA4" w:rsidRPr="00B233A4" w:rsidDel="001F7601" w:rsidRDefault="008D3197" w:rsidP="003A2A6C">
            <w:pPr>
              <w:pStyle w:val="Compact"/>
              <w:widowControl w:val="0"/>
              <w:suppressLineNumbers/>
              <w:rPr>
                <w:del w:id="1227" w:author="Chelsey Nieman" w:date="2020-12-23T09:42:00Z"/>
                <w:rFonts w:ascii="Times New Roman" w:hAnsi="Times New Roman" w:cs="Times New Roman"/>
              </w:rPr>
            </w:pPr>
            <w:del w:id="1228" w:author="Chelsey Nieman" w:date="2020-12-23T09:42:00Z">
              <w:r w:rsidDel="001F7601">
                <w:rPr>
                  <w:rFonts w:ascii="Times New Roman" w:hAnsi="Times New Roman" w:cs="Times New Roman"/>
                </w:rPr>
                <w:delText>k</w:delText>
              </w:r>
              <w:r w:rsidR="00E05CA0" w:rsidRPr="00B233A4" w:rsidDel="001F7601">
                <w:rPr>
                  <w:rFonts w:ascii="Times New Roman" w:hAnsi="Times New Roman" w:cs="Times New Roman"/>
                </w:rPr>
                <w:delText>2</w:delText>
              </w:r>
            </w:del>
          </w:p>
        </w:tc>
        <w:tc>
          <w:tcPr>
            <w:tcW w:w="0" w:type="auto"/>
          </w:tcPr>
          <w:p w14:paraId="171EB944" w14:textId="1AEF73F0" w:rsidR="00DB5BA4" w:rsidRPr="00B233A4" w:rsidDel="001F7601" w:rsidRDefault="00E05CA0" w:rsidP="003A2A6C">
            <w:pPr>
              <w:pStyle w:val="Compact"/>
              <w:widowControl w:val="0"/>
              <w:suppressLineNumbers/>
              <w:rPr>
                <w:del w:id="1229" w:author="Chelsey Nieman" w:date="2020-12-23T09:42:00Z"/>
                <w:rFonts w:ascii="Times New Roman" w:hAnsi="Times New Roman" w:cs="Times New Roman"/>
              </w:rPr>
            </w:pPr>
            <w:del w:id="1230" w:author="Chelsey Nieman" w:date="2020-12-23T09:42:00Z">
              <w:r w:rsidRPr="00B233A4" w:rsidDel="001F7601">
                <w:rPr>
                  <w:rFonts w:ascii="Times New Roman" w:hAnsi="Times New Roman" w:cs="Times New Roman"/>
                </w:rPr>
                <w:delText>stocking species 2</w:delText>
              </w:r>
            </w:del>
          </w:p>
        </w:tc>
      </w:tr>
      <w:tr w:rsidR="00DB5BA4" w:rsidRPr="00B233A4" w:rsidDel="001F7601" w14:paraId="7C79C373" w14:textId="3F915844" w:rsidTr="00D17398">
        <w:trPr>
          <w:del w:id="1231" w:author="Chelsey Nieman" w:date="2020-12-23T09:42:00Z"/>
        </w:trPr>
        <w:tc>
          <w:tcPr>
            <w:tcW w:w="0" w:type="auto"/>
          </w:tcPr>
          <w:p w14:paraId="3660BAD4" w14:textId="1F342CE2" w:rsidR="00DB5BA4" w:rsidRPr="00B233A4" w:rsidDel="001F7601" w:rsidRDefault="00E05CA0" w:rsidP="003A2A6C">
            <w:pPr>
              <w:pStyle w:val="Compact"/>
              <w:widowControl w:val="0"/>
              <w:suppressLineNumbers/>
              <w:rPr>
                <w:del w:id="1232" w:author="Chelsey Nieman" w:date="2020-12-23T09:42:00Z"/>
                <w:rFonts w:ascii="Times New Roman" w:hAnsi="Times New Roman" w:cs="Times New Roman"/>
              </w:rPr>
            </w:pPr>
            <w:del w:id="1233" w:author="Chelsey Nieman" w:date="2020-12-23T09:42:00Z">
              <w:r w:rsidRPr="00B233A4" w:rsidDel="001F7601">
                <w:rPr>
                  <w:rFonts w:ascii="Times New Roman" w:hAnsi="Times New Roman" w:cs="Times New Roman"/>
                </w:rPr>
                <w:delText>qE2</w:delText>
              </w:r>
            </w:del>
          </w:p>
        </w:tc>
        <w:tc>
          <w:tcPr>
            <w:tcW w:w="0" w:type="auto"/>
          </w:tcPr>
          <w:p w14:paraId="37EC39FF" w14:textId="4FB3CB76" w:rsidR="00DB5BA4" w:rsidRPr="00B233A4" w:rsidDel="001F7601" w:rsidRDefault="00E05CA0" w:rsidP="003A2A6C">
            <w:pPr>
              <w:pStyle w:val="Compact"/>
              <w:widowControl w:val="0"/>
              <w:suppressLineNumbers/>
              <w:rPr>
                <w:del w:id="1234" w:author="Chelsey Nieman" w:date="2020-12-23T09:42:00Z"/>
                <w:rFonts w:ascii="Times New Roman" w:hAnsi="Times New Roman" w:cs="Times New Roman"/>
              </w:rPr>
            </w:pPr>
            <w:del w:id="1235" w:author="Chelsey Nieman" w:date="2020-12-23T09:42:00Z">
              <w:r w:rsidRPr="00B233A4" w:rsidDel="001F7601">
                <w:rPr>
                  <w:rFonts w:ascii="Times New Roman" w:hAnsi="Times New Roman" w:cs="Times New Roman"/>
                </w:rPr>
                <w:delText>harvest rate sp2</w:delText>
              </w:r>
            </w:del>
          </w:p>
        </w:tc>
      </w:tr>
    </w:tbl>
    <w:p w14:paraId="30D3A79B" w14:textId="6F0B7808" w:rsidR="00D17398" w:rsidRDefault="00D17398" w:rsidP="00D17398">
      <w:pPr>
        <w:rPr>
          <w:b/>
          <w:bCs/>
        </w:rPr>
      </w:pPr>
      <w:bookmarkStart w:id="1236" w:name="simulations"/>
    </w:p>
    <w:p w14:paraId="664C0E7B" w14:textId="6A1BA93D" w:rsidR="00DB5BA4" w:rsidRPr="00126309" w:rsidRDefault="00D17398" w:rsidP="003A2A6C">
      <w:pPr>
        <w:pStyle w:val="Heading2"/>
        <w:keepNext w:val="0"/>
        <w:keepLines w:val="0"/>
        <w:widowControl w:val="0"/>
        <w:suppressLineNumbers/>
        <w:rPr>
          <w:rFonts w:ascii="Times New Roman" w:hAnsi="Times New Roman" w:cs="Times New Roman"/>
          <w:i/>
          <w:iCs/>
          <w:color w:val="auto"/>
          <w:sz w:val="24"/>
          <w:szCs w:val="24"/>
          <w:rPrChange w:id="1237" w:author="Chelsey Nieman" w:date="2020-12-30T11:52:00Z">
            <w:rPr>
              <w:rFonts w:ascii="Times New Roman" w:hAnsi="Times New Roman" w:cs="Times New Roman"/>
              <w:color w:val="auto"/>
              <w:sz w:val="28"/>
              <w:szCs w:val="28"/>
            </w:rPr>
          </w:rPrChange>
        </w:rPr>
      </w:pPr>
      <w:r w:rsidRPr="00126309">
        <w:rPr>
          <w:rFonts w:ascii="Times New Roman" w:hAnsi="Times New Roman" w:cs="Times New Roman"/>
          <w:i/>
          <w:iCs/>
          <w:color w:val="auto"/>
          <w:sz w:val="24"/>
          <w:szCs w:val="24"/>
          <w:rPrChange w:id="1238" w:author="Chelsey Nieman" w:date="2020-12-30T11:52:00Z">
            <w:rPr>
              <w:rFonts w:ascii="Times New Roman" w:hAnsi="Times New Roman" w:cs="Times New Roman"/>
              <w:color w:val="auto"/>
              <w:sz w:val="28"/>
              <w:szCs w:val="28"/>
            </w:rPr>
          </w:rPrChange>
        </w:rPr>
        <w:t>Model Experiments</w:t>
      </w:r>
      <w:bookmarkEnd w:id="1236"/>
    </w:p>
    <w:p w14:paraId="033182C7" w14:textId="77777777" w:rsidR="001C1798" w:rsidRDefault="006362F4">
      <w:pPr>
        <w:pStyle w:val="FirstParagraph"/>
        <w:widowControl w:val="0"/>
        <w:suppressLineNumbers/>
        <w:ind w:firstLine="720"/>
        <w:rPr>
          <w:ins w:id="1239" w:author="Chelsey Nieman" w:date="2020-12-28T10:43:00Z"/>
          <w:rFonts w:ascii="Times New Roman" w:hAnsi="Times New Roman" w:cs="Times New Roman"/>
        </w:rPr>
      </w:pPr>
      <w:r>
        <w:rPr>
          <w:rFonts w:ascii="Times New Roman" w:hAnsi="Times New Roman" w:cs="Times New Roman"/>
        </w:rPr>
        <w:t xml:space="preserve">Recreational fisheries are complex systems where human </w:t>
      </w:r>
      <w:ins w:id="1240" w:author="Chelsey Nieman" w:date="2020-12-28T09:24:00Z">
        <w:r w:rsidR="009C3A1E">
          <w:rPr>
            <w:rFonts w:ascii="Times New Roman" w:hAnsi="Times New Roman" w:cs="Times New Roman"/>
          </w:rPr>
          <w:t>influences</w:t>
        </w:r>
      </w:ins>
      <w:del w:id="1241" w:author="Chelsey Nieman" w:date="2020-12-28T09:24:00Z">
        <w:r w:rsidDel="009C3A1E">
          <w:rPr>
            <w:rFonts w:ascii="Times New Roman" w:hAnsi="Times New Roman" w:cs="Times New Roman"/>
          </w:rPr>
          <w:delText>impacts</w:delText>
        </w:r>
      </w:del>
      <w:r>
        <w:rPr>
          <w:rFonts w:ascii="Times New Roman" w:hAnsi="Times New Roman" w:cs="Times New Roman"/>
        </w:rPr>
        <w:t xml:space="preserve"> and ecological interactions </w:t>
      </w:r>
      <w:r w:rsidR="00F43F3C">
        <w:rPr>
          <w:rFonts w:ascii="Times New Roman" w:hAnsi="Times New Roman" w:cs="Times New Roman"/>
        </w:rPr>
        <w:t>feedback</w:t>
      </w:r>
      <w:r>
        <w:rPr>
          <w:rFonts w:ascii="Times New Roman" w:hAnsi="Times New Roman" w:cs="Times New Roman"/>
        </w:rPr>
        <w:t xml:space="preserve"> on each other </w:t>
      </w:r>
      <w:r w:rsidR="00F43F3C">
        <w:rPr>
          <w:rFonts w:ascii="Times New Roman" w:hAnsi="Times New Roman" w:cs="Times New Roman"/>
        </w:rPr>
        <w:t>to make management of any</w:t>
      </w:r>
      <w:del w:id="1242" w:author="Chelsey Nieman" w:date="2020-12-28T09:24:00Z">
        <w:r w:rsidR="00F43F3C" w:rsidDel="009C3A1E">
          <w:rPr>
            <w:rFonts w:ascii="Times New Roman" w:hAnsi="Times New Roman" w:cs="Times New Roman"/>
          </w:rPr>
          <w:delText xml:space="preserve"> one</w:delText>
        </w:r>
      </w:del>
      <w:r w:rsidR="00F43F3C">
        <w:rPr>
          <w:rFonts w:ascii="Times New Roman" w:hAnsi="Times New Roman" w:cs="Times New Roman"/>
        </w:rPr>
        <w:t xml:space="preserve"> species difficult.</w:t>
      </w:r>
      <w:r w:rsidR="00F43F3C" w:rsidRPr="00B233A4">
        <w:rPr>
          <w:rFonts w:ascii="Times New Roman" w:hAnsi="Times New Roman" w:cs="Times New Roman"/>
        </w:rPr>
        <w:t xml:space="preserve"> </w:t>
      </w:r>
      <w:r w:rsidR="00F43F3C">
        <w:rPr>
          <w:rFonts w:ascii="Times New Roman" w:hAnsi="Times New Roman" w:cs="Times New Roman"/>
        </w:rPr>
        <w:t>A key challenge facing many managers is how to maintain or improve abundances of</w:t>
      </w:r>
      <w:del w:id="1243" w:author="Chelsey Nieman" w:date="2020-12-28T09:25:00Z">
        <w:r w:rsidR="00F43F3C" w:rsidDel="009C3A1E">
          <w:rPr>
            <w:rFonts w:ascii="Times New Roman" w:hAnsi="Times New Roman" w:cs="Times New Roman"/>
          </w:rPr>
          <w:delText xml:space="preserve"> cer</w:delText>
        </w:r>
      </w:del>
      <w:del w:id="1244" w:author="Chelsey Nieman" w:date="2020-12-28T09:24:00Z">
        <w:r w:rsidR="00F43F3C" w:rsidDel="009C3A1E">
          <w:rPr>
            <w:rFonts w:ascii="Times New Roman" w:hAnsi="Times New Roman" w:cs="Times New Roman"/>
          </w:rPr>
          <w:delText>tain</w:delText>
        </w:r>
      </w:del>
      <w:r w:rsidR="00F43F3C">
        <w:rPr>
          <w:rFonts w:ascii="Times New Roman" w:hAnsi="Times New Roman" w:cs="Times New Roman"/>
        </w:rPr>
        <w:t xml:space="preserve"> highly</w:t>
      </w:r>
      <w:ins w:id="1245" w:author="Chelsey Nieman" w:date="2020-12-28T09:25:00Z">
        <w:r w:rsidR="009C3A1E">
          <w:rPr>
            <w:rFonts w:ascii="Times New Roman" w:hAnsi="Times New Roman" w:cs="Times New Roman"/>
          </w:rPr>
          <w:t>-</w:t>
        </w:r>
      </w:ins>
      <w:del w:id="1246" w:author="Chelsey Nieman" w:date="2020-12-28T09:25:00Z">
        <w:r w:rsidR="00F43F3C" w:rsidDel="009C3A1E">
          <w:rPr>
            <w:rFonts w:ascii="Times New Roman" w:hAnsi="Times New Roman" w:cs="Times New Roman"/>
          </w:rPr>
          <w:delText xml:space="preserve"> </w:delText>
        </w:r>
      </w:del>
      <w:r w:rsidR="00F43F3C">
        <w:rPr>
          <w:rFonts w:ascii="Times New Roman" w:hAnsi="Times New Roman" w:cs="Times New Roman"/>
        </w:rPr>
        <w:t>valued</w:t>
      </w:r>
      <w:del w:id="1247" w:author="Chelsey Nieman" w:date="2020-12-28T09:25:00Z">
        <w:r w:rsidR="00F43F3C" w:rsidDel="009C3A1E">
          <w:rPr>
            <w:rFonts w:ascii="Times New Roman" w:hAnsi="Times New Roman" w:cs="Times New Roman"/>
          </w:rPr>
          <w:delText>,</w:delText>
        </w:r>
      </w:del>
      <w:r w:rsidR="00F43F3C">
        <w:rPr>
          <w:rFonts w:ascii="Times New Roman" w:hAnsi="Times New Roman" w:cs="Times New Roman"/>
        </w:rPr>
        <w:t xml:space="preserve"> and exploited</w:t>
      </w:r>
      <w:del w:id="1248" w:author="Chelsey Nieman" w:date="2020-12-28T09:25:00Z">
        <w:r w:rsidR="00F43F3C" w:rsidDel="009C3A1E">
          <w:rPr>
            <w:rFonts w:ascii="Times New Roman" w:hAnsi="Times New Roman" w:cs="Times New Roman"/>
          </w:rPr>
          <w:delText>,</w:delText>
        </w:r>
      </w:del>
      <w:r w:rsidR="00F43F3C">
        <w:rPr>
          <w:rFonts w:ascii="Times New Roman" w:hAnsi="Times New Roman" w:cs="Times New Roman"/>
        </w:rPr>
        <w:t xml:space="preserve"> species in the face of competition with other less value</w:t>
      </w:r>
      <w:ins w:id="1249" w:author="Chelsey Nieman" w:date="2020-12-28T09:25:00Z">
        <w:r w:rsidR="009C3A1E">
          <w:rPr>
            <w:rFonts w:ascii="Times New Roman" w:hAnsi="Times New Roman" w:cs="Times New Roman"/>
          </w:rPr>
          <w:t>d</w:t>
        </w:r>
      </w:ins>
      <w:del w:id="1250" w:author="Chelsey Nieman" w:date="2020-12-28T09:25:00Z">
        <w:r w:rsidR="00F43F3C" w:rsidDel="009C3A1E">
          <w:rPr>
            <w:rFonts w:ascii="Times New Roman" w:hAnsi="Times New Roman" w:cs="Times New Roman"/>
          </w:rPr>
          <w:delText>d,</w:delText>
        </w:r>
      </w:del>
      <w:r w:rsidR="00F43F3C">
        <w:rPr>
          <w:rFonts w:ascii="Times New Roman" w:hAnsi="Times New Roman" w:cs="Times New Roman"/>
        </w:rPr>
        <w:t xml:space="preserve"> and exploited</w:t>
      </w:r>
      <w:del w:id="1251" w:author="Chelsey Nieman" w:date="2020-12-28T09:25:00Z">
        <w:r w:rsidR="00F43F3C" w:rsidDel="009C3A1E">
          <w:rPr>
            <w:rFonts w:ascii="Times New Roman" w:hAnsi="Times New Roman" w:cs="Times New Roman"/>
          </w:rPr>
          <w:delText>,</w:delText>
        </w:r>
      </w:del>
      <w:r w:rsidR="00F43F3C">
        <w:rPr>
          <w:rFonts w:ascii="Times New Roman" w:hAnsi="Times New Roman" w:cs="Times New Roman"/>
        </w:rPr>
        <w:t xml:space="preserve"> species.</w:t>
      </w:r>
      <w:r w:rsidR="009E5A3D">
        <w:rPr>
          <w:rFonts w:ascii="Times New Roman" w:hAnsi="Times New Roman" w:cs="Times New Roman"/>
        </w:rPr>
        <w:t xml:space="preserve"> </w:t>
      </w:r>
      <w:ins w:id="1252" w:author="Stuart Jones" w:date="2020-12-22T14:01:00Z">
        <w:r w:rsidR="00D004EC">
          <w:rPr>
            <w:rFonts w:ascii="Times New Roman" w:hAnsi="Times New Roman" w:cs="Times New Roman"/>
          </w:rPr>
          <w:t>Our</w:t>
        </w:r>
      </w:ins>
      <w:del w:id="1253" w:author="Stuart Jones" w:date="2020-12-22T14:01:00Z">
        <w:r w:rsidR="009E5A3D" w:rsidDel="00D004EC">
          <w:rPr>
            <w:rFonts w:ascii="Times New Roman" w:hAnsi="Times New Roman" w:cs="Times New Roman"/>
          </w:rPr>
          <w:delText>The</w:delText>
        </w:r>
      </w:del>
      <w:r w:rsidR="009E5A3D">
        <w:rPr>
          <w:rFonts w:ascii="Times New Roman" w:hAnsi="Times New Roman" w:cs="Times New Roman"/>
        </w:rPr>
        <w:t xml:space="preserve"> modeling experiments are designed to mimic this situation. Species 1 in our models represents the dominant, highly</w:t>
      </w:r>
      <w:ins w:id="1254" w:author="Chelsey Nieman" w:date="2020-12-28T09:25:00Z">
        <w:r w:rsidR="009C3A1E">
          <w:rPr>
            <w:rFonts w:ascii="Times New Roman" w:hAnsi="Times New Roman" w:cs="Times New Roman"/>
          </w:rPr>
          <w:t>-</w:t>
        </w:r>
      </w:ins>
      <w:del w:id="1255" w:author="Chelsey Nieman" w:date="2020-12-28T09:25:00Z">
        <w:r w:rsidR="009E5A3D" w:rsidDel="009C3A1E">
          <w:rPr>
            <w:rFonts w:ascii="Times New Roman" w:hAnsi="Times New Roman" w:cs="Times New Roman"/>
          </w:rPr>
          <w:delText xml:space="preserve"> </w:delText>
        </w:r>
      </w:del>
      <w:r w:rsidR="009E5A3D">
        <w:rPr>
          <w:rFonts w:ascii="Times New Roman" w:hAnsi="Times New Roman" w:cs="Times New Roman"/>
        </w:rPr>
        <w:t>valued</w:t>
      </w:r>
      <w:del w:id="1256" w:author="Chelsey Nieman" w:date="2020-12-28T09:25:00Z">
        <w:r w:rsidR="009E5A3D" w:rsidDel="009C3A1E">
          <w:rPr>
            <w:rFonts w:ascii="Times New Roman" w:hAnsi="Times New Roman" w:cs="Times New Roman"/>
          </w:rPr>
          <w:delText>,</w:delText>
        </w:r>
      </w:del>
      <w:r w:rsidR="009E5A3D">
        <w:rPr>
          <w:rFonts w:ascii="Times New Roman" w:hAnsi="Times New Roman" w:cs="Times New Roman"/>
        </w:rPr>
        <w:t xml:space="preserve"> and highly exploited species that managers are seeking to maintain</w:t>
      </w:r>
      <w:ins w:id="1257" w:author="Chelsey Nieman" w:date="2020-12-28T09:25:00Z">
        <w:r w:rsidR="009C3A1E">
          <w:rPr>
            <w:rFonts w:ascii="Times New Roman" w:hAnsi="Times New Roman" w:cs="Times New Roman"/>
          </w:rPr>
          <w:t>,</w:t>
        </w:r>
      </w:ins>
      <w:r w:rsidR="009E5A3D">
        <w:rPr>
          <w:rFonts w:ascii="Times New Roman" w:hAnsi="Times New Roman" w:cs="Times New Roman"/>
        </w:rPr>
        <w:t xml:space="preserve"> while species 2 represents a less valued, and less exploited species.</w:t>
      </w:r>
      <w:r w:rsidR="00D17398">
        <w:rPr>
          <w:rFonts w:ascii="Times New Roman" w:hAnsi="Times New Roman" w:cs="Times New Roman"/>
        </w:rPr>
        <w:t xml:space="preserve"> </w:t>
      </w:r>
      <w:ins w:id="1258" w:author="Colin Dassow" w:date="2020-12-27T10:18:00Z">
        <w:r w:rsidR="009F0884">
          <w:rPr>
            <w:rFonts w:ascii="Times New Roman" w:hAnsi="Times New Roman" w:cs="Times New Roman"/>
          </w:rPr>
          <w:t xml:space="preserve">When managing the focal species (species 1) alone managers have control over harvest limits and stocking rates. When managing both species together managers have control over harvest limits and stocking rates for both species. </w:t>
        </w:r>
      </w:ins>
      <w:ins w:id="1259" w:author="Colin Dassow" w:date="2020-12-27T10:20:00Z">
        <w:r w:rsidR="009F0884">
          <w:rPr>
            <w:rFonts w:ascii="Times New Roman" w:hAnsi="Times New Roman" w:cs="Times New Roman"/>
          </w:rPr>
          <w:t>Given the hypothetical goals of managers in our simulations, managing species 2 will always take the form of setting harvest</w:t>
        </w:r>
      </w:ins>
      <w:ins w:id="1260" w:author="Colin Dassow" w:date="2020-12-27T10:21:00Z">
        <w:r w:rsidR="009F0884">
          <w:rPr>
            <w:rFonts w:ascii="Times New Roman" w:hAnsi="Times New Roman" w:cs="Times New Roman"/>
          </w:rPr>
          <w:t xml:space="preserve"> limits</w:t>
        </w:r>
      </w:ins>
      <w:ins w:id="1261" w:author="Colin Dassow" w:date="2020-12-27T10:22:00Z">
        <w:r w:rsidR="009F0884">
          <w:rPr>
            <w:rFonts w:ascii="Times New Roman" w:hAnsi="Times New Roman" w:cs="Times New Roman"/>
          </w:rPr>
          <w:t xml:space="preserve"> and not stocking. </w:t>
        </w:r>
      </w:ins>
    </w:p>
    <w:p w14:paraId="0ED480B1" w14:textId="2291A0D9" w:rsidR="00DB5BA4" w:rsidRPr="00B233A4" w:rsidRDefault="00D17398">
      <w:pPr>
        <w:pStyle w:val="FirstParagraph"/>
        <w:widowControl w:val="0"/>
        <w:suppressLineNumbers/>
        <w:ind w:firstLine="720"/>
        <w:rPr>
          <w:rFonts w:ascii="Times New Roman" w:hAnsi="Times New Roman" w:cs="Times New Roman"/>
        </w:rPr>
      </w:pPr>
      <w:commentRangeStart w:id="1262"/>
      <w:r>
        <w:rPr>
          <w:rFonts w:ascii="Times New Roman" w:hAnsi="Times New Roman" w:cs="Times New Roman"/>
        </w:rPr>
        <w:t>We</w:t>
      </w:r>
      <w:commentRangeEnd w:id="1262"/>
      <w:r w:rsidR="001C1798">
        <w:rPr>
          <w:rStyle w:val="CommentReference"/>
        </w:rPr>
        <w:commentReference w:id="1262"/>
      </w:r>
      <w:r>
        <w:rPr>
          <w:rFonts w:ascii="Times New Roman" w:hAnsi="Times New Roman" w:cs="Times New Roman"/>
        </w:rPr>
        <w:t xml:space="preserve"> focused on </w:t>
      </w:r>
      <w:del w:id="1263" w:author="Stuart Jones" w:date="2020-12-22T14:02:00Z">
        <w:r w:rsidDel="00D004EC">
          <w:rPr>
            <w:rFonts w:ascii="Times New Roman" w:hAnsi="Times New Roman" w:cs="Times New Roman"/>
          </w:rPr>
          <w:delText xml:space="preserve">four </w:delText>
        </w:r>
      </w:del>
      <w:ins w:id="1264" w:author="Stuart Jones" w:date="2020-12-22T14:02:00Z">
        <w:r w:rsidR="00D004EC">
          <w:rPr>
            <w:rFonts w:ascii="Times New Roman" w:hAnsi="Times New Roman" w:cs="Times New Roman"/>
          </w:rPr>
          <w:t xml:space="preserve">three </w:t>
        </w:r>
      </w:ins>
      <w:r>
        <w:rPr>
          <w:rFonts w:ascii="Times New Roman" w:hAnsi="Times New Roman" w:cs="Times New Roman"/>
        </w:rPr>
        <w:t>different model experiments that reflect scenarios that are likely commonly encountered by fisheries managers.</w:t>
      </w:r>
      <w:r w:rsidR="008E6F70">
        <w:rPr>
          <w:rFonts w:ascii="Times New Roman" w:hAnsi="Times New Roman" w:cs="Times New Roman"/>
        </w:rPr>
        <w:t xml:space="preserve"> </w:t>
      </w:r>
      <w:ins w:id="1265" w:author="Chelsey Nieman" w:date="2020-12-28T09:27:00Z">
        <w:r w:rsidR="009C3A1E">
          <w:rPr>
            <w:rFonts w:ascii="Times New Roman" w:hAnsi="Times New Roman" w:cs="Times New Roman"/>
          </w:rPr>
          <w:t>Although</w:t>
        </w:r>
      </w:ins>
      <w:del w:id="1266" w:author="Chelsey Nieman" w:date="2020-12-28T09:27:00Z">
        <w:r w:rsidR="008E6F70" w:rsidDel="009C3A1E">
          <w:rPr>
            <w:rFonts w:ascii="Times New Roman" w:hAnsi="Times New Roman" w:cs="Times New Roman"/>
          </w:rPr>
          <w:delText>While</w:delText>
        </w:r>
      </w:del>
      <w:r w:rsidR="008E6F70">
        <w:rPr>
          <w:rFonts w:ascii="Times New Roman" w:hAnsi="Times New Roman" w:cs="Times New Roman"/>
        </w:rPr>
        <w:t xml:space="preserve"> not an experiment</w:t>
      </w:r>
      <w:ins w:id="1267" w:author="Chelsey Nieman" w:date="2020-12-28T09:27:00Z">
        <w:r w:rsidR="009C3A1E">
          <w:rPr>
            <w:rFonts w:ascii="Times New Roman" w:hAnsi="Times New Roman" w:cs="Times New Roman"/>
          </w:rPr>
          <w:t xml:space="preserve"> we</w:t>
        </w:r>
      </w:ins>
      <w:del w:id="1268" w:author="Chelsey Nieman" w:date="2020-12-28T09:27:00Z">
        <w:r w:rsidR="008E6F70" w:rsidDel="009C3A1E">
          <w:rPr>
            <w:rFonts w:ascii="Times New Roman" w:hAnsi="Times New Roman" w:cs="Times New Roman"/>
          </w:rPr>
          <w:delText>,</w:delText>
        </w:r>
      </w:del>
      <w:r w:rsidR="008E6F70">
        <w:rPr>
          <w:rFonts w:ascii="Times New Roman" w:hAnsi="Times New Roman" w:cs="Times New Roman"/>
        </w:rPr>
        <w:t xml:space="preserve"> f</w:t>
      </w:r>
      <w:r>
        <w:rPr>
          <w:rFonts w:ascii="Times New Roman" w:hAnsi="Times New Roman" w:cs="Times New Roman"/>
        </w:rPr>
        <w:t>irst</w:t>
      </w:r>
      <w:del w:id="1269" w:author="Chelsey Nieman" w:date="2020-12-28T09:27:00Z">
        <w:r w:rsidDel="009C3A1E">
          <w:rPr>
            <w:rFonts w:ascii="Times New Roman" w:hAnsi="Times New Roman" w:cs="Times New Roman"/>
          </w:rPr>
          <w:delText>,</w:delText>
        </w:r>
      </w:del>
      <w:r>
        <w:rPr>
          <w:rFonts w:ascii="Times New Roman" w:hAnsi="Times New Roman" w:cs="Times New Roman"/>
        </w:rPr>
        <w:t xml:space="preserve"> we sought to understand how the fishery in this model functioned over a range of harvest levels (both species 1 and 2). The aim of this simulation was to understand species dynamics and the stable states that are present in our simulated fishery system</w:t>
      </w:r>
      <w:ins w:id="1270" w:author="Colin Dassow" w:date="2020-12-30T09:27:00Z">
        <w:r w:rsidR="00D131D0">
          <w:rPr>
            <w:rFonts w:ascii="Times New Roman" w:hAnsi="Times New Roman" w:cs="Times New Roman"/>
          </w:rPr>
          <w:t xml:space="preserve"> </w:t>
        </w:r>
        <w:commentRangeStart w:id="1271"/>
        <w:r w:rsidR="00D131D0">
          <w:rPr>
            <w:rFonts w:ascii="Times New Roman" w:hAnsi="Times New Roman" w:cs="Times New Roman"/>
          </w:rPr>
          <w:t>(Fig. 1)</w:t>
        </w:r>
      </w:ins>
      <w:commentRangeEnd w:id="1271"/>
      <w:ins w:id="1272" w:author="Colin Dassow" w:date="2020-12-30T09:28:00Z">
        <w:r w:rsidR="00D131D0">
          <w:rPr>
            <w:rStyle w:val="CommentReference"/>
          </w:rPr>
          <w:commentReference w:id="1271"/>
        </w:r>
      </w:ins>
      <w:r>
        <w:rPr>
          <w:rFonts w:ascii="Times New Roman" w:hAnsi="Times New Roman" w:cs="Times New Roman"/>
        </w:rPr>
        <w:t xml:space="preserve">. </w:t>
      </w:r>
      <w:r w:rsidR="008E6F70">
        <w:rPr>
          <w:rFonts w:ascii="Times New Roman" w:hAnsi="Times New Roman" w:cs="Times New Roman"/>
        </w:rPr>
        <w:t>In our first experiment</w:t>
      </w:r>
      <w:r>
        <w:rPr>
          <w:rFonts w:ascii="Times New Roman" w:hAnsi="Times New Roman" w:cs="Times New Roman"/>
        </w:rPr>
        <w:t xml:space="preserve">, </w:t>
      </w:r>
      <w:commentRangeStart w:id="1273"/>
      <w:r>
        <w:rPr>
          <w:rFonts w:ascii="Times New Roman" w:hAnsi="Times New Roman" w:cs="Times New Roman"/>
        </w:rPr>
        <w:t xml:space="preserve">we sought to </w:t>
      </w:r>
      <w:ins w:id="1274" w:author="Chelsey Nieman" w:date="2020-12-23T10:11:00Z">
        <w:r w:rsidR="008A51EF">
          <w:rPr>
            <w:rFonts w:ascii="Times New Roman" w:hAnsi="Times New Roman" w:cs="Times New Roman"/>
          </w:rPr>
          <w:t xml:space="preserve">understand </w:t>
        </w:r>
      </w:ins>
      <w:r w:rsidR="008E6F70">
        <w:rPr>
          <w:rFonts w:ascii="Times New Roman" w:hAnsi="Times New Roman" w:cs="Times New Roman"/>
        </w:rPr>
        <w:t>the implications</w:t>
      </w:r>
      <w:r>
        <w:rPr>
          <w:rFonts w:ascii="Times New Roman" w:hAnsi="Times New Roman" w:cs="Times New Roman"/>
        </w:rPr>
        <w:t xml:space="preserve"> of active </w:t>
      </w:r>
      <w:commentRangeEnd w:id="1273"/>
      <w:r w:rsidR="00D004EC">
        <w:rPr>
          <w:rStyle w:val="CommentReference"/>
        </w:rPr>
        <w:commentReference w:id="1273"/>
      </w:r>
      <w:r>
        <w:rPr>
          <w:rFonts w:ascii="Times New Roman" w:hAnsi="Times New Roman" w:cs="Times New Roman"/>
        </w:rPr>
        <w:t xml:space="preserve">management of only </w:t>
      </w:r>
      <w:commentRangeStart w:id="1275"/>
      <w:commentRangeStart w:id="1276"/>
      <w:r>
        <w:rPr>
          <w:rFonts w:ascii="Times New Roman" w:hAnsi="Times New Roman" w:cs="Times New Roman"/>
        </w:rPr>
        <w:t xml:space="preserve">one species (species 1) </w:t>
      </w:r>
      <w:r w:rsidRPr="00816A47">
        <w:rPr>
          <w:rFonts w:ascii="Times New Roman" w:hAnsi="Times New Roman" w:cs="Times New Roman"/>
          <w:i/>
          <w:iCs/>
        </w:rPr>
        <w:t>versus</w:t>
      </w:r>
      <w:r>
        <w:rPr>
          <w:rFonts w:ascii="Times New Roman" w:hAnsi="Times New Roman" w:cs="Times New Roman"/>
        </w:rPr>
        <w:t xml:space="preserve"> both species (species 1 and 2), </w:t>
      </w:r>
      <w:ins w:id="1277" w:author="Colin Dassow" w:date="2020-12-26T11:55:00Z">
        <w:r w:rsidR="00935002">
          <w:rPr>
            <w:rFonts w:ascii="Times New Roman" w:hAnsi="Times New Roman" w:cs="Times New Roman"/>
          </w:rPr>
          <w:t xml:space="preserve">on the size of the safe operating </w:t>
        </w:r>
      </w:ins>
      <w:ins w:id="1278" w:author="Colin Dassow" w:date="2020-12-26T12:22:00Z">
        <w:r w:rsidR="00DB4F48">
          <w:rPr>
            <w:rFonts w:ascii="Times New Roman" w:hAnsi="Times New Roman" w:cs="Times New Roman"/>
          </w:rPr>
          <w:t>space</w:t>
        </w:r>
      </w:ins>
      <w:ins w:id="1279" w:author="Colin Dassow" w:date="2020-12-26T11:55:00Z">
        <w:r w:rsidR="00935002">
          <w:rPr>
            <w:rFonts w:ascii="Times New Roman" w:hAnsi="Times New Roman" w:cs="Times New Roman"/>
          </w:rPr>
          <w:t xml:space="preserve"> of the system</w:t>
        </w:r>
      </w:ins>
      <w:ins w:id="1280" w:author="Colin Dassow" w:date="2020-12-30T09:28:00Z">
        <w:r w:rsidR="00D131D0">
          <w:rPr>
            <w:rFonts w:ascii="Times New Roman" w:hAnsi="Times New Roman" w:cs="Times New Roman"/>
          </w:rPr>
          <w:t xml:space="preserve"> (Fig. 2)</w:t>
        </w:r>
      </w:ins>
      <w:ins w:id="1281" w:author="Colin Dassow" w:date="2020-12-26T11:56:00Z">
        <w:r w:rsidR="00935002">
          <w:rPr>
            <w:rFonts w:ascii="Times New Roman" w:hAnsi="Times New Roman" w:cs="Times New Roman"/>
          </w:rPr>
          <w:t>.</w:t>
        </w:r>
      </w:ins>
      <w:del w:id="1282" w:author="Colin Dassow" w:date="2020-12-26T11:56:00Z">
        <w:r w:rsidDel="00935002">
          <w:rPr>
            <w:rFonts w:ascii="Times New Roman" w:hAnsi="Times New Roman" w:cs="Times New Roman"/>
          </w:rPr>
          <w:delText xml:space="preserve">and the resultant </w:delText>
        </w:r>
        <w:r w:rsidR="006643D3" w:rsidDel="00935002">
          <w:rPr>
            <w:rFonts w:ascii="Times New Roman" w:hAnsi="Times New Roman" w:cs="Times New Roman"/>
          </w:rPr>
          <w:delText>influence</w:delText>
        </w:r>
        <w:r w:rsidDel="00935002">
          <w:rPr>
            <w:rFonts w:ascii="Times New Roman" w:hAnsi="Times New Roman" w:cs="Times New Roman"/>
          </w:rPr>
          <w:delText xml:space="preserve"> on species dynamics</w:delText>
        </w:r>
      </w:del>
      <w:del w:id="1283" w:author="Colin Dassow" w:date="2020-12-30T09:28:00Z">
        <w:r w:rsidDel="00D131D0">
          <w:rPr>
            <w:rFonts w:ascii="Times New Roman" w:hAnsi="Times New Roman" w:cs="Times New Roman"/>
          </w:rPr>
          <w:delText>.</w:delText>
        </w:r>
      </w:del>
      <w:r>
        <w:rPr>
          <w:rFonts w:ascii="Times New Roman" w:hAnsi="Times New Roman" w:cs="Times New Roman"/>
        </w:rPr>
        <w:t xml:space="preserve"> </w:t>
      </w:r>
      <w:ins w:id="1284" w:author="Chelsey Nieman" w:date="2020-12-23T13:53:00Z">
        <w:r w:rsidR="00720D6D">
          <w:rPr>
            <w:rFonts w:ascii="Times New Roman" w:hAnsi="Times New Roman" w:cs="Times New Roman"/>
          </w:rPr>
          <w:t xml:space="preserve">In this model experiment, we sought to </w:t>
        </w:r>
      </w:ins>
      <w:ins w:id="1285" w:author="Chelsey Nieman" w:date="2020-12-28T09:37:00Z">
        <w:r w:rsidR="004860B5">
          <w:rPr>
            <w:rFonts w:ascii="Times New Roman" w:hAnsi="Times New Roman" w:cs="Times New Roman"/>
          </w:rPr>
          <w:t xml:space="preserve">explore </w:t>
        </w:r>
      </w:ins>
      <w:ins w:id="1286" w:author="Chelsey Nieman" w:date="2020-12-23T13:53:00Z">
        <w:r w:rsidR="00720D6D">
          <w:rPr>
            <w:rFonts w:ascii="Times New Roman" w:hAnsi="Times New Roman" w:cs="Times New Roman"/>
          </w:rPr>
          <w:t xml:space="preserve">the impacts of </w:t>
        </w:r>
      </w:ins>
      <w:ins w:id="1287" w:author="Colin Dassow" w:date="2020-12-26T11:28:00Z">
        <w:r w:rsidR="00DB1DD4">
          <w:rPr>
            <w:rFonts w:ascii="Times New Roman" w:hAnsi="Times New Roman" w:cs="Times New Roman"/>
          </w:rPr>
          <w:t xml:space="preserve">leveraging ecological interactions to </w:t>
        </w:r>
      </w:ins>
      <w:ins w:id="1288" w:author="Colin Dassow" w:date="2020-12-26T11:29:00Z">
        <w:r w:rsidR="00DB1DD4">
          <w:rPr>
            <w:rFonts w:ascii="Times New Roman" w:hAnsi="Times New Roman" w:cs="Times New Roman"/>
          </w:rPr>
          <w:t>achieve</w:t>
        </w:r>
      </w:ins>
      <w:ins w:id="1289" w:author="Colin Dassow" w:date="2020-12-26T11:28:00Z">
        <w:r w:rsidR="00DB1DD4">
          <w:rPr>
            <w:rFonts w:ascii="Times New Roman" w:hAnsi="Times New Roman" w:cs="Times New Roman"/>
          </w:rPr>
          <w:t xml:space="preserve"> </w:t>
        </w:r>
      </w:ins>
      <w:ins w:id="1290" w:author="Colin Dassow" w:date="2020-12-26T11:29:00Z">
        <w:r w:rsidR="00DB1DD4">
          <w:rPr>
            <w:rFonts w:ascii="Times New Roman" w:hAnsi="Times New Roman" w:cs="Times New Roman"/>
          </w:rPr>
          <w:t>a manager’s goals.</w:t>
        </w:r>
      </w:ins>
      <w:ins w:id="1291" w:author="Chelsey Nieman" w:date="2020-12-23T13:53:00Z">
        <w:del w:id="1292" w:author="Colin Dassow" w:date="2020-12-26T11:29:00Z">
          <w:r w:rsidR="00720D6D" w:rsidDel="00DB1DD4">
            <w:rPr>
              <w:rFonts w:ascii="Times New Roman" w:hAnsi="Times New Roman" w:cs="Times New Roman"/>
            </w:rPr>
            <w:delText xml:space="preserve">managing both species </w:delText>
          </w:r>
        </w:del>
      </w:ins>
      <w:ins w:id="1293" w:author="Chelsey Nieman" w:date="2020-12-23T13:54:00Z">
        <w:del w:id="1294" w:author="Colin Dassow" w:date="2020-12-26T11:29:00Z">
          <w:r w:rsidR="00720D6D" w:rsidDel="00DB1DD4">
            <w:rPr>
              <w:rFonts w:ascii="Times New Roman" w:hAnsi="Times New Roman" w:cs="Times New Roman"/>
            </w:rPr>
            <w:delText>simultaneously in a system in which the manager is aware of ecological interactions, and can use those to leverage desired outcomes.</w:delText>
          </w:r>
        </w:del>
        <w:r w:rsidR="00720D6D">
          <w:rPr>
            <w:rFonts w:ascii="Times New Roman" w:hAnsi="Times New Roman" w:cs="Times New Roman"/>
          </w:rPr>
          <w:t xml:space="preserve"> </w:t>
        </w:r>
      </w:ins>
      <w:r>
        <w:rPr>
          <w:rFonts w:ascii="Times New Roman" w:hAnsi="Times New Roman" w:cs="Times New Roman"/>
        </w:rPr>
        <w:t xml:space="preserve">Our </w:t>
      </w:r>
      <w:r w:rsidR="008E6F70">
        <w:rPr>
          <w:rFonts w:ascii="Times New Roman" w:hAnsi="Times New Roman" w:cs="Times New Roman"/>
        </w:rPr>
        <w:t xml:space="preserve">second </w:t>
      </w:r>
      <w:r>
        <w:rPr>
          <w:rFonts w:ascii="Times New Roman" w:hAnsi="Times New Roman" w:cs="Times New Roman"/>
        </w:rPr>
        <w:t xml:space="preserve">model experiment focused on the </w:t>
      </w:r>
      <w:del w:id="1295" w:author="Colin Dassow" w:date="2020-12-26T11:47:00Z">
        <w:r w:rsidDel="00935002">
          <w:rPr>
            <w:rFonts w:ascii="Times New Roman" w:hAnsi="Times New Roman" w:cs="Times New Roman"/>
          </w:rPr>
          <w:delText>interactive effects of management on both species in the system</w:delText>
        </w:r>
      </w:del>
      <w:ins w:id="1296" w:author="Colin Dassow" w:date="2020-12-26T11:47:00Z">
        <w:r w:rsidR="00935002">
          <w:rPr>
            <w:rFonts w:ascii="Times New Roman" w:hAnsi="Times New Roman" w:cs="Times New Roman"/>
          </w:rPr>
          <w:t>diversity of management options available to managers when accounting for interspecific interactions</w:t>
        </w:r>
      </w:ins>
      <w:ins w:id="1297" w:author="Colin Dassow" w:date="2020-12-30T09:30:00Z">
        <w:r w:rsidR="00F478DA">
          <w:rPr>
            <w:rFonts w:ascii="Times New Roman" w:hAnsi="Times New Roman" w:cs="Times New Roman"/>
          </w:rPr>
          <w:t xml:space="preserve"> (Fig. 3)</w:t>
        </w:r>
      </w:ins>
      <w:r>
        <w:rPr>
          <w:rFonts w:ascii="Times New Roman" w:hAnsi="Times New Roman" w:cs="Times New Roman"/>
        </w:rPr>
        <w:t xml:space="preserve">. Here, we sought to understand the </w:t>
      </w:r>
      <w:r w:rsidR="004D16C4">
        <w:rPr>
          <w:rFonts w:ascii="Times New Roman" w:hAnsi="Times New Roman" w:cs="Times New Roman"/>
        </w:rPr>
        <w:t>different paths managers may take to the same outcome through managing one or both species.</w:t>
      </w:r>
      <w:r>
        <w:rPr>
          <w:rFonts w:ascii="Times New Roman" w:hAnsi="Times New Roman" w:cs="Times New Roman"/>
        </w:rPr>
        <w:t xml:space="preserve"> </w:t>
      </w:r>
      <w:ins w:id="1298" w:author="Colin Dassow" w:date="2020-12-26T11:57:00Z">
        <w:r w:rsidR="003C7904">
          <w:rPr>
            <w:rFonts w:ascii="Times New Roman" w:hAnsi="Times New Roman" w:cs="Times New Roman"/>
          </w:rPr>
          <w:t xml:space="preserve">We then discuss how some of these paths may be more feasible or cost-effective for managers. </w:t>
        </w:r>
      </w:ins>
      <w:r>
        <w:rPr>
          <w:rFonts w:ascii="Times New Roman" w:hAnsi="Times New Roman" w:cs="Times New Roman"/>
        </w:rPr>
        <w:t xml:space="preserve">Finally, we explored the </w:t>
      </w:r>
      <w:r w:rsidR="006643D3">
        <w:rPr>
          <w:rFonts w:ascii="Times New Roman" w:hAnsi="Times New Roman" w:cs="Times New Roman"/>
        </w:rPr>
        <w:t>influences</w:t>
      </w:r>
      <w:r>
        <w:rPr>
          <w:rFonts w:ascii="Times New Roman" w:hAnsi="Times New Roman" w:cs="Times New Roman"/>
        </w:rPr>
        <w:t xml:space="preserve"> of slow changes in </w:t>
      </w:r>
      <w:r w:rsidR="00585EFB">
        <w:rPr>
          <w:rFonts w:ascii="Times New Roman" w:hAnsi="Times New Roman" w:cs="Times New Roman"/>
        </w:rPr>
        <w:t xml:space="preserve">juvenile refuge </w:t>
      </w:r>
      <w:r>
        <w:rPr>
          <w:rFonts w:ascii="Times New Roman" w:hAnsi="Times New Roman" w:cs="Times New Roman"/>
        </w:rPr>
        <w:t xml:space="preserve">availability and the resultant </w:t>
      </w:r>
      <w:r w:rsidR="006643D3">
        <w:rPr>
          <w:rFonts w:ascii="Times New Roman" w:hAnsi="Times New Roman" w:cs="Times New Roman"/>
        </w:rPr>
        <w:t>influences</w:t>
      </w:r>
      <w:r>
        <w:rPr>
          <w:rFonts w:ascii="Times New Roman" w:hAnsi="Times New Roman" w:cs="Times New Roman"/>
        </w:rPr>
        <w:t xml:space="preserve"> on stable states</w:t>
      </w:r>
      <w:ins w:id="1299" w:author="Colin Dassow" w:date="2020-12-30T09:31:00Z">
        <w:r w:rsidR="00F478DA">
          <w:rPr>
            <w:rFonts w:ascii="Times New Roman" w:hAnsi="Times New Roman" w:cs="Times New Roman"/>
          </w:rPr>
          <w:t xml:space="preserve"> (Fig. 4)</w:t>
        </w:r>
      </w:ins>
      <w:r>
        <w:rPr>
          <w:rFonts w:ascii="Times New Roman" w:hAnsi="Times New Roman" w:cs="Times New Roman"/>
        </w:rPr>
        <w:t xml:space="preserve">. Within </w:t>
      </w:r>
      <w:del w:id="1300" w:author="Chelsey Nieman" w:date="2020-12-28T09:37:00Z">
        <w:r w:rsidDel="004860B5">
          <w:rPr>
            <w:rFonts w:ascii="Times New Roman" w:hAnsi="Times New Roman" w:cs="Times New Roman"/>
          </w:rPr>
          <w:delText xml:space="preserve">this </w:delText>
        </w:r>
      </w:del>
      <w:ins w:id="1301" w:author="Chelsey Nieman" w:date="2020-12-28T09:37:00Z">
        <w:r w:rsidR="004860B5">
          <w:rPr>
            <w:rFonts w:ascii="Times New Roman" w:hAnsi="Times New Roman" w:cs="Times New Roman"/>
          </w:rPr>
          <w:t xml:space="preserve">our </w:t>
        </w:r>
      </w:ins>
      <w:r>
        <w:rPr>
          <w:rFonts w:ascii="Times New Roman" w:hAnsi="Times New Roman" w:cs="Times New Roman"/>
        </w:rPr>
        <w:t>model experiment</w:t>
      </w:r>
      <w:ins w:id="1302" w:author="Chelsey Nieman" w:date="2020-12-28T09:37:00Z">
        <w:r w:rsidR="004860B5">
          <w:rPr>
            <w:rFonts w:ascii="Times New Roman" w:hAnsi="Times New Roman" w:cs="Times New Roman"/>
          </w:rPr>
          <w:t>s</w:t>
        </w:r>
      </w:ins>
      <w:r>
        <w:rPr>
          <w:rFonts w:ascii="Times New Roman" w:hAnsi="Times New Roman" w:cs="Times New Roman"/>
        </w:rPr>
        <w:t xml:space="preserve">, </w:t>
      </w:r>
      <w:r w:rsidR="004D16C4">
        <w:rPr>
          <w:rFonts w:ascii="Times New Roman" w:hAnsi="Times New Roman" w:cs="Times New Roman"/>
        </w:rPr>
        <w:t>we take a safe-operating space approach where managers use the tools at their disposal</w:t>
      </w:r>
      <w:ins w:id="1303" w:author="Colin Dassow" w:date="2020-12-26T11:58:00Z">
        <w:r w:rsidR="003C7904">
          <w:rPr>
            <w:rFonts w:ascii="Times New Roman" w:hAnsi="Times New Roman" w:cs="Times New Roman"/>
          </w:rPr>
          <w:t>, including leveraging species interactions,</w:t>
        </w:r>
      </w:ins>
      <w:r w:rsidR="004D16C4">
        <w:rPr>
          <w:rFonts w:ascii="Times New Roman" w:hAnsi="Times New Roman" w:cs="Times New Roman"/>
        </w:rPr>
        <w:t xml:space="preserve"> to keep a system in the desired stable state despite slow moving changes outside their control</w:t>
      </w:r>
      <w:ins w:id="1304" w:author="Chelsey Nieman" w:date="2020-12-28T09:37:00Z">
        <w:r w:rsidR="004860B5">
          <w:rPr>
            <w:rFonts w:ascii="Times New Roman" w:hAnsi="Times New Roman" w:cs="Times New Roman"/>
          </w:rPr>
          <w:t xml:space="preserve"> (Carpenter et al. 2017)</w:t>
        </w:r>
      </w:ins>
      <w:r w:rsidR="004D16C4">
        <w:rPr>
          <w:rFonts w:ascii="Times New Roman" w:hAnsi="Times New Roman" w:cs="Times New Roman"/>
        </w:rPr>
        <w:t xml:space="preserve">. </w:t>
      </w:r>
      <w:r w:rsidRPr="00B233A4">
        <w:rPr>
          <w:rFonts w:ascii="Times New Roman" w:hAnsi="Times New Roman" w:cs="Times New Roman"/>
        </w:rPr>
        <w:t>Different model</w:t>
      </w:r>
      <w:r>
        <w:rPr>
          <w:rFonts w:ascii="Times New Roman" w:hAnsi="Times New Roman" w:cs="Times New Roman"/>
        </w:rPr>
        <w:t>ing</w:t>
      </w:r>
      <w:r w:rsidRPr="00B233A4">
        <w:rPr>
          <w:rFonts w:ascii="Times New Roman" w:hAnsi="Times New Roman" w:cs="Times New Roman"/>
        </w:rPr>
        <w:t xml:space="preserve"> runs use</w:t>
      </w:r>
      <w:r>
        <w:rPr>
          <w:rFonts w:ascii="Times New Roman" w:hAnsi="Times New Roman" w:cs="Times New Roman"/>
        </w:rPr>
        <w:t>d</w:t>
      </w:r>
      <w:r w:rsidRPr="00B233A4">
        <w:rPr>
          <w:rFonts w:ascii="Times New Roman" w:hAnsi="Times New Roman" w:cs="Times New Roman"/>
        </w:rPr>
        <w:t xml:space="preserve"> slightly different parameterizations for harvest, stocking, and habitat availability</w:t>
      </w:r>
      <w:r>
        <w:rPr>
          <w:rFonts w:ascii="Times New Roman" w:hAnsi="Times New Roman" w:cs="Times New Roman"/>
        </w:rPr>
        <w:t xml:space="preserve"> (Appendix/Supplement)</w:t>
      </w:r>
      <w:r w:rsidRPr="00B233A4">
        <w:rPr>
          <w:rFonts w:ascii="Times New Roman" w:hAnsi="Times New Roman" w:cs="Times New Roman"/>
        </w:rPr>
        <w:t xml:space="preserve">. Species interaction </w:t>
      </w:r>
      <w:r w:rsidR="001A15DE">
        <w:rPr>
          <w:rFonts w:ascii="Times New Roman" w:hAnsi="Times New Roman" w:cs="Times New Roman"/>
        </w:rPr>
        <w:t>strengths</w:t>
      </w:r>
      <w:r w:rsidRPr="00B233A4">
        <w:rPr>
          <w:rFonts w:ascii="Times New Roman" w:hAnsi="Times New Roman" w:cs="Times New Roman"/>
        </w:rPr>
        <w:t xml:space="preserve">, mortality, survival, and fecundity </w:t>
      </w:r>
      <w:r w:rsidR="00933894">
        <w:rPr>
          <w:rFonts w:ascii="Times New Roman" w:hAnsi="Times New Roman" w:cs="Times New Roman"/>
        </w:rPr>
        <w:t>were</w:t>
      </w:r>
      <w:r w:rsidRPr="00B233A4">
        <w:rPr>
          <w:rFonts w:ascii="Times New Roman" w:hAnsi="Times New Roman" w:cs="Times New Roman"/>
        </w:rPr>
        <w:t xml:space="preserve"> held constant across simulations</w:t>
      </w:r>
      <w:r>
        <w:rPr>
          <w:rFonts w:ascii="Times New Roman" w:hAnsi="Times New Roman" w:cs="Times New Roman"/>
        </w:rPr>
        <w:t xml:space="preserve"> (</w:t>
      </w:r>
      <w:del w:id="1305" w:author="Colin Dassow" w:date="2020-12-30T09:31:00Z">
        <w:r w:rsidDel="00F478DA">
          <w:rPr>
            <w:rFonts w:ascii="Times New Roman" w:hAnsi="Times New Roman" w:cs="Times New Roman"/>
          </w:rPr>
          <w:delText>Appendix/Supplement</w:delText>
        </w:r>
      </w:del>
      <w:ins w:id="1306" w:author="Colin Dassow" w:date="2020-12-30T09:31:00Z">
        <w:r w:rsidR="00F478DA">
          <w:rPr>
            <w:rFonts w:ascii="Times New Roman" w:hAnsi="Times New Roman" w:cs="Times New Roman"/>
          </w:rPr>
          <w:t>Table 1</w:t>
        </w:r>
      </w:ins>
      <w:r>
        <w:rPr>
          <w:rFonts w:ascii="Times New Roman" w:hAnsi="Times New Roman" w:cs="Times New Roman"/>
        </w:rPr>
        <w:t>)</w:t>
      </w:r>
      <w:r w:rsidRPr="00B233A4">
        <w:rPr>
          <w:rFonts w:ascii="Times New Roman" w:hAnsi="Times New Roman" w:cs="Times New Roman"/>
        </w:rPr>
        <w:t>.</w:t>
      </w:r>
      <w:r w:rsidRPr="00316186">
        <w:rPr>
          <w:rFonts w:ascii="Times New Roman" w:hAnsi="Times New Roman" w:cs="Times New Roman"/>
        </w:rPr>
        <w:t xml:space="preserve"> </w:t>
      </w:r>
      <w:commentRangeEnd w:id="1275"/>
      <w:r w:rsidR="00D004EC">
        <w:rPr>
          <w:rStyle w:val="CommentReference"/>
        </w:rPr>
        <w:commentReference w:id="1275"/>
      </w:r>
      <w:commentRangeEnd w:id="1276"/>
      <w:r w:rsidR="00935002">
        <w:rPr>
          <w:rStyle w:val="CommentReference"/>
        </w:rPr>
        <w:commentReference w:id="1276"/>
      </w:r>
      <w:r w:rsidRPr="00B233A4">
        <w:rPr>
          <w:rFonts w:ascii="Times New Roman" w:hAnsi="Times New Roman" w:cs="Times New Roman"/>
        </w:rPr>
        <w:t xml:space="preserve">Model simulations </w:t>
      </w:r>
      <w:r>
        <w:rPr>
          <w:rFonts w:ascii="Times New Roman" w:hAnsi="Times New Roman" w:cs="Times New Roman"/>
        </w:rPr>
        <w:t>were</w:t>
      </w:r>
      <w:r w:rsidRPr="00B233A4">
        <w:rPr>
          <w:rFonts w:ascii="Times New Roman" w:hAnsi="Times New Roman" w:cs="Times New Roman"/>
        </w:rPr>
        <w:t xml:space="preserve"> performed in R using RStudio and the </w:t>
      </w:r>
      <w:proofErr w:type="spellStart"/>
      <w:r w:rsidRPr="00B233A4">
        <w:rPr>
          <w:rFonts w:ascii="Times New Roman" w:hAnsi="Times New Roman" w:cs="Times New Roman"/>
        </w:rPr>
        <w:t>deSolve</w:t>
      </w:r>
      <w:proofErr w:type="spellEnd"/>
      <w:r w:rsidRPr="00B233A4">
        <w:rPr>
          <w:rFonts w:ascii="Times New Roman" w:hAnsi="Times New Roman" w:cs="Times New Roman"/>
        </w:rPr>
        <w:t xml:space="preserve"> package (</w:t>
      </w:r>
      <w:proofErr w:type="spellStart"/>
      <w:r w:rsidRPr="00B233A4">
        <w:rPr>
          <w:rFonts w:ascii="Times New Roman" w:hAnsi="Times New Roman" w:cs="Times New Roman"/>
        </w:rPr>
        <w:t>Soetaert</w:t>
      </w:r>
      <w:proofErr w:type="spellEnd"/>
      <w:r w:rsidRPr="00B233A4">
        <w:rPr>
          <w:rFonts w:ascii="Times New Roman" w:hAnsi="Times New Roman" w:cs="Times New Roman"/>
        </w:rPr>
        <w:t xml:space="preserve"> et al.</w:t>
      </w:r>
      <w:r>
        <w:rPr>
          <w:rFonts w:ascii="Times New Roman" w:hAnsi="Times New Roman" w:cs="Times New Roman"/>
        </w:rPr>
        <w:t xml:space="preserve"> 2010, </w:t>
      </w:r>
      <w:r w:rsidRPr="00B233A4">
        <w:rPr>
          <w:rFonts w:ascii="Times New Roman" w:hAnsi="Times New Roman" w:cs="Times New Roman"/>
        </w:rPr>
        <w:t xml:space="preserve">R Core Team 2020, RStudio </w:t>
      </w:r>
      <w:commentRangeStart w:id="1307"/>
      <w:r w:rsidRPr="00B233A4">
        <w:rPr>
          <w:rFonts w:ascii="Times New Roman" w:hAnsi="Times New Roman" w:cs="Times New Roman"/>
        </w:rPr>
        <w:t>Team</w:t>
      </w:r>
      <w:commentRangeEnd w:id="1307"/>
      <w:r w:rsidR="004860B5">
        <w:rPr>
          <w:rStyle w:val="CommentReference"/>
        </w:rPr>
        <w:commentReference w:id="1307"/>
      </w:r>
      <w:r w:rsidRPr="00B233A4">
        <w:rPr>
          <w:rFonts w:ascii="Times New Roman" w:hAnsi="Times New Roman" w:cs="Times New Roman"/>
        </w:rPr>
        <w:t xml:space="preserve"> </w:t>
      </w:r>
      <w:commentRangeStart w:id="1308"/>
      <w:r w:rsidRPr="00B233A4">
        <w:rPr>
          <w:rFonts w:ascii="Times New Roman" w:hAnsi="Times New Roman" w:cs="Times New Roman"/>
        </w:rPr>
        <w:t>2020</w:t>
      </w:r>
      <w:commentRangeEnd w:id="1308"/>
      <w:r w:rsidR="00D004EC">
        <w:rPr>
          <w:rStyle w:val="CommentReference"/>
        </w:rPr>
        <w:commentReference w:id="1308"/>
      </w:r>
      <w:r w:rsidRPr="00B233A4">
        <w:rPr>
          <w:rFonts w:ascii="Times New Roman" w:hAnsi="Times New Roman" w:cs="Times New Roman"/>
        </w:rPr>
        <w:t>).</w:t>
      </w:r>
    </w:p>
    <w:p w14:paraId="0959D162" w14:textId="77777777" w:rsidR="00DB5BA4" w:rsidRPr="00126309" w:rsidRDefault="00E05CA0" w:rsidP="003A2A6C">
      <w:pPr>
        <w:pStyle w:val="Heading1"/>
        <w:keepNext w:val="0"/>
        <w:keepLines w:val="0"/>
        <w:widowControl w:val="0"/>
        <w:suppressLineNumbers/>
        <w:rPr>
          <w:rFonts w:ascii="Times New Roman" w:hAnsi="Times New Roman" w:cs="Times New Roman"/>
          <w:color w:val="auto"/>
          <w:sz w:val="24"/>
          <w:szCs w:val="24"/>
          <w:rPrChange w:id="1309" w:author="Chelsey Nieman" w:date="2020-12-30T11:52:00Z">
            <w:rPr>
              <w:rFonts w:ascii="Times New Roman" w:hAnsi="Times New Roman" w:cs="Times New Roman"/>
              <w:color w:val="auto"/>
            </w:rPr>
          </w:rPrChange>
        </w:rPr>
      </w:pPr>
      <w:bookmarkStart w:id="1310" w:name="results"/>
      <w:commentRangeStart w:id="1311"/>
      <w:commentRangeStart w:id="1312"/>
      <w:r w:rsidRPr="00126309">
        <w:rPr>
          <w:rFonts w:ascii="Times New Roman" w:hAnsi="Times New Roman" w:cs="Times New Roman"/>
          <w:color w:val="auto"/>
          <w:sz w:val="24"/>
          <w:szCs w:val="24"/>
          <w:rPrChange w:id="1313" w:author="Chelsey Nieman" w:date="2020-12-30T11:52:00Z">
            <w:rPr>
              <w:rFonts w:ascii="Times New Roman" w:hAnsi="Times New Roman" w:cs="Times New Roman"/>
              <w:color w:val="auto"/>
            </w:rPr>
          </w:rPrChange>
        </w:rPr>
        <w:lastRenderedPageBreak/>
        <w:t>Results</w:t>
      </w:r>
      <w:bookmarkEnd w:id="1310"/>
      <w:commentRangeEnd w:id="1311"/>
      <w:r w:rsidR="006471FF" w:rsidRPr="00126309">
        <w:rPr>
          <w:rStyle w:val="CommentReference"/>
          <w:rFonts w:asciiTheme="minorHAnsi" w:eastAsiaTheme="minorHAnsi" w:hAnsiTheme="minorHAnsi" w:cstheme="minorBidi"/>
          <w:b w:val="0"/>
          <w:bCs w:val="0"/>
          <w:color w:val="auto"/>
          <w:sz w:val="24"/>
          <w:szCs w:val="24"/>
          <w:rPrChange w:id="1314" w:author="Chelsey Nieman" w:date="2020-12-30T11:52:00Z">
            <w:rPr>
              <w:rStyle w:val="CommentReference"/>
              <w:rFonts w:asciiTheme="minorHAnsi" w:eastAsiaTheme="minorHAnsi" w:hAnsiTheme="minorHAnsi" w:cstheme="minorBidi"/>
              <w:b w:val="0"/>
              <w:bCs w:val="0"/>
              <w:color w:val="auto"/>
            </w:rPr>
          </w:rPrChange>
        </w:rPr>
        <w:commentReference w:id="1311"/>
      </w:r>
      <w:commentRangeEnd w:id="1312"/>
      <w:r w:rsidR="0071253C" w:rsidRPr="00126309">
        <w:rPr>
          <w:rStyle w:val="CommentReference"/>
          <w:rFonts w:asciiTheme="minorHAnsi" w:eastAsiaTheme="minorHAnsi" w:hAnsiTheme="minorHAnsi" w:cstheme="minorBidi"/>
          <w:b w:val="0"/>
          <w:bCs w:val="0"/>
          <w:color w:val="auto"/>
          <w:sz w:val="24"/>
          <w:szCs w:val="24"/>
          <w:rPrChange w:id="1315" w:author="Chelsey Nieman" w:date="2020-12-30T11:52:00Z">
            <w:rPr>
              <w:rStyle w:val="CommentReference"/>
              <w:rFonts w:asciiTheme="minorHAnsi" w:eastAsiaTheme="minorHAnsi" w:hAnsiTheme="minorHAnsi" w:cstheme="minorBidi"/>
              <w:b w:val="0"/>
              <w:bCs w:val="0"/>
              <w:color w:val="auto"/>
            </w:rPr>
          </w:rPrChange>
        </w:rPr>
        <w:commentReference w:id="1312"/>
      </w:r>
    </w:p>
    <w:p w14:paraId="593C73DD" w14:textId="5D918F65" w:rsidR="00261A1B" w:rsidRDefault="007D591A" w:rsidP="00261A1B">
      <w:pPr>
        <w:pStyle w:val="FirstParagraph"/>
        <w:widowControl w:val="0"/>
        <w:suppressLineNumbers/>
        <w:ind w:firstLine="720"/>
        <w:rPr>
          <w:rFonts w:ascii="Times New Roman" w:hAnsi="Times New Roman" w:cs="Times New Roman"/>
        </w:rPr>
      </w:pPr>
      <w:moveToRangeStart w:id="1316" w:author="Chelsey Nieman" w:date="2020-12-23T10:18:00Z" w:name="move59611154"/>
      <w:commentRangeStart w:id="1317"/>
      <w:moveTo w:id="1318" w:author="Chelsey Nieman" w:date="2020-12-23T10:18:00Z">
        <w:r>
          <w:rPr>
            <w:rFonts w:ascii="Times New Roman" w:hAnsi="Times New Roman" w:cs="Times New Roman"/>
          </w:rPr>
          <w:t>Model</w:t>
        </w:r>
      </w:moveTo>
      <w:commentRangeEnd w:id="1317"/>
      <w:r w:rsidR="00516153">
        <w:rPr>
          <w:rStyle w:val="CommentReference"/>
        </w:rPr>
        <w:commentReference w:id="1317"/>
      </w:r>
      <w:moveTo w:id="1319" w:author="Chelsey Nieman" w:date="2020-12-23T10:18:00Z">
        <w:r>
          <w:rPr>
            <w:rFonts w:ascii="Times New Roman" w:hAnsi="Times New Roman" w:cs="Times New Roman"/>
          </w:rPr>
          <w:t xml:space="preserve"> </w:t>
        </w:r>
        <w:commentRangeStart w:id="1320"/>
        <w:commentRangeStart w:id="1321"/>
        <w:commentRangeStart w:id="1322"/>
        <w:r>
          <w:rPr>
            <w:rFonts w:ascii="Times New Roman" w:hAnsi="Times New Roman" w:cs="Times New Roman"/>
          </w:rPr>
          <w:t>behavior</w:t>
        </w:r>
      </w:moveTo>
      <w:commentRangeEnd w:id="1320"/>
      <w:r w:rsidR="00C65870">
        <w:rPr>
          <w:rStyle w:val="CommentReference"/>
        </w:rPr>
        <w:commentReference w:id="1320"/>
      </w:r>
      <w:commentRangeEnd w:id="1321"/>
      <w:r w:rsidR="003C7904">
        <w:rPr>
          <w:rStyle w:val="CommentReference"/>
        </w:rPr>
        <w:commentReference w:id="1321"/>
      </w:r>
      <w:commentRangeEnd w:id="1322"/>
      <w:r w:rsidR="000608C0">
        <w:rPr>
          <w:rStyle w:val="CommentReference"/>
        </w:rPr>
        <w:commentReference w:id="1322"/>
      </w:r>
      <w:moveTo w:id="1323" w:author="Chelsey Nieman" w:date="2020-12-23T10:18:00Z">
        <w:r>
          <w:rPr>
            <w:rFonts w:ascii="Times New Roman" w:hAnsi="Times New Roman" w:cs="Times New Roman"/>
          </w:rPr>
          <w:t xml:space="preserve"> suggests that in this two species system, </w:t>
        </w:r>
        <w:commentRangeStart w:id="1324"/>
        <w:r>
          <w:rPr>
            <w:rFonts w:ascii="Times New Roman" w:hAnsi="Times New Roman" w:cs="Times New Roman"/>
          </w:rPr>
          <w:t xml:space="preserve">alternative stable states are driven largely by initial conditions and species harvest, though refuge gain/loss can have </w:t>
        </w:r>
        <w:commentRangeEnd w:id="1324"/>
        <w:r>
          <w:rPr>
            <w:rStyle w:val="CommentReference"/>
          </w:rPr>
          <w:commentReference w:id="1324"/>
        </w:r>
        <w:r>
          <w:rPr>
            <w:rFonts w:ascii="Times New Roman" w:hAnsi="Times New Roman" w:cs="Times New Roman"/>
          </w:rPr>
          <w:t>an interactive effect.</w:t>
        </w:r>
      </w:moveTo>
      <w:moveToRangeEnd w:id="1316"/>
      <w:ins w:id="1325" w:author="Chelsey Nieman" w:date="2020-12-23T10:18:00Z">
        <w:r>
          <w:rPr>
            <w:rFonts w:ascii="Times New Roman" w:hAnsi="Times New Roman" w:cs="Times New Roman"/>
          </w:rPr>
          <w:t xml:space="preserve"> </w:t>
        </w:r>
      </w:ins>
      <w:del w:id="1326" w:author="Chelsey Nieman" w:date="2020-12-23T10:19:00Z">
        <w:r w:rsidR="007C320D" w:rsidDel="007D591A">
          <w:rPr>
            <w:rFonts w:ascii="Times New Roman" w:hAnsi="Times New Roman" w:cs="Times New Roman"/>
          </w:rPr>
          <w:delText xml:space="preserve">Harvesting in the model decreases the target species’ abundance and eventually leads to </w:delText>
        </w:r>
        <w:commentRangeStart w:id="1327"/>
        <w:r w:rsidR="007C320D" w:rsidDel="007D591A">
          <w:rPr>
            <w:rFonts w:ascii="Times New Roman" w:hAnsi="Times New Roman" w:cs="Times New Roman"/>
          </w:rPr>
          <w:delText xml:space="preserve">stable state flips </w:delText>
        </w:r>
        <w:commentRangeEnd w:id="1327"/>
        <w:r w:rsidR="00D004EC" w:rsidDel="007D591A">
          <w:rPr>
            <w:rStyle w:val="CommentReference"/>
          </w:rPr>
          <w:commentReference w:id="1327"/>
        </w:r>
        <w:r w:rsidR="007C320D" w:rsidDel="007D591A">
          <w:rPr>
            <w:rFonts w:ascii="Times New Roman" w:hAnsi="Times New Roman" w:cs="Times New Roman"/>
          </w:rPr>
          <w:delText>(</w:delText>
        </w:r>
        <w:r w:rsidR="007C320D" w:rsidDel="007D591A">
          <w:rPr>
            <w:rFonts w:ascii="Times New Roman" w:hAnsi="Times New Roman" w:cs="Times New Roman"/>
            <w:b/>
          </w:rPr>
          <w:delText xml:space="preserve">Supplement </w:delText>
        </w:r>
        <w:r w:rsidR="007C320D" w:rsidRPr="00EC5306" w:rsidDel="007D591A">
          <w:rPr>
            <w:rFonts w:ascii="Times New Roman" w:hAnsi="Times New Roman" w:cs="Times New Roman"/>
          </w:rPr>
          <w:delText>fig</w:delText>
        </w:r>
        <w:r w:rsidR="007C320D" w:rsidDel="007D591A">
          <w:rPr>
            <w:rFonts w:ascii="Times New Roman" w:hAnsi="Times New Roman" w:cs="Times New Roman"/>
          </w:rPr>
          <w:delText xml:space="preserve">). In the absence of harvest on either species, </w:delText>
        </w:r>
        <w:commentRangeStart w:id="1328"/>
        <w:commentRangeStart w:id="1329"/>
        <w:r w:rsidR="007C320D" w:rsidDel="007D591A">
          <w:rPr>
            <w:rFonts w:ascii="Times New Roman" w:hAnsi="Times New Roman" w:cs="Times New Roman"/>
          </w:rPr>
          <w:delText>declines in refuge availability cause declines in abundance, but the initially dominant species is able to maintain dominance because both species juveniles are equally effected by loss of ref</w:delText>
        </w:r>
        <w:commentRangeEnd w:id="1328"/>
        <w:r w:rsidR="00D004EC" w:rsidDel="007D591A">
          <w:rPr>
            <w:rStyle w:val="CommentReference"/>
          </w:rPr>
          <w:commentReference w:id="1328"/>
        </w:r>
        <w:commentRangeEnd w:id="1329"/>
        <w:r w:rsidR="00B30CCA" w:rsidDel="007D591A">
          <w:rPr>
            <w:rStyle w:val="CommentReference"/>
          </w:rPr>
          <w:commentReference w:id="1329"/>
        </w:r>
        <w:r w:rsidR="007C320D" w:rsidDel="007D591A">
          <w:rPr>
            <w:rFonts w:ascii="Times New Roman" w:hAnsi="Times New Roman" w:cs="Times New Roman"/>
          </w:rPr>
          <w:delText>uge (</w:delText>
        </w:r>
        <w:r w:rsidR="007C320D" w:rsidDel="007D591A">
          <w:rPr>
            <w:rFonts w:ascii="Times New Roman" w:hAnsi="Times New Roman" w:cs="Times New Roman"/>
            <w:b/>
          </w:rPr>
          <w:delText>supplement fig</w:delText>
        </w:r>
        <w:r w:rsidR="007C320D" w:rsidDel="007D591A">
          <w:rPr>
            <w:rFonts w:ascii="Times New Roman" w:hAnsi="Times New Roman" w:cs="Times New Roman"/>
          </w:rPr>
          <w:delText xml:space="preserve">). </w:delText>
        </w:r>
      </w:del>
      <w:moveFromRangeStart w:id="1330" w:author="Chelsey Nieman" w:date="2020-12-23T10:29:00Z" w:name="move59611797"/>
      <w:commentRangeStart w:id="1331"/>
      <w:moveFrom w:id="1332" w:author="Chelsey Nieman" w:date="2020-12-23T10:29:00Z">
        <w:r w:rsidR="00261A1B" w:rsidRPr="00EC5306" w:rsidDel="000D3F5B">
          <w:rPr>
            <w:rFonts w:ascii="Times New Roman" w:hAnsi="Times New Roman" w:cs="Times New Roman"/>
          </w:rPr>
          <w:t>The</w:t>
        </w:r>
        <w:commentRangeEnd w:id="1331"/>
        <w:r w:rsidR="00261A1B" w:rsidRPr="00EC5306" w:rsidDel="000D3F5B">
          <w:rPr>
            <w:rStyle w:val="CommentReference"/>
          </w:rPr>
          <w:commentReference w:id="1331"/>
        </w:r>
        <w:r w:rsidR="00261A1B" w:rsidDel="000D3F5B">
          <w:rPr>
            <w:rFonts w:ascii="Times New Roman" w:hAnsi="Times New Roman" w:cs="Times New Roman"/>
          </w:rPr>
          <w:t xml:space="preserve"> model</w:t>
        </w:r>
        <w:r w:rsidR="00261A1B" w:rsidRPr="00B233A4" w:rsidDel="000D3F5B">
          <w:rPr>
            <w:rFonts w:ascii="Times New Roman" w:hAnsi="Times New Roman" w:cs="Times New Roman"/>
          </w:rPr>
          <w:t xml:space="preserve"> demonstrate</w:t>
        </w:r>
        <w:r w:rsidR="00261A1B" w:rsidDel="000D3F5B">
          <w:rPr>
            <w:rFonts w:ascii="Times New Roman" w:hAnsi="Times New Roman" w:cs="Times New Roman"/>
          </w:rPr>
          <w:t>d</w:t>
        </w:r>
        <w:r w:rsidR="00261A1B" w:rsidRPr="00B233A4" w:rsidDel="000D3F5B">
          <w:rPr>
            <w:rFonts w:ascii="Times New Roman" w:hAnsi="Times New Roman" w:cs="Times New Roman"/>
          </w:rPr>
          <w:t xml:space="preserve"> alter</w:t>
        </w:r>
        <w:commentRangeStart w:id="1333"/>
        <w:commentRangeStart w:id="1334"/>
        <w:r w:rsidR="00261A1B" w:rsidRPr="00B233A4" w:rsidDel="000D3F5B">
          <w:rPr>
            <w:rFonts w:ascii="Times New Roman" w:hAnsi="Times New Roman" w:cs="Times New Roman"/>
          </w:rPr>
          <w:t xml:space="preserve">native stable states (Fig. 1). </w:t>
        </w:r>
      </w:moveFrom>
      <w:moveFromRangeEnd w:id="1330"/>
      <w:r w:rsidR="00261A1B" w:rsidRPr="00B233A4">
        <w:rPr>
          <w:rFonts w:ascii="Times New Roman" w:hAnsi="Times New Roman" w:cs="Times New Roman"/>
        </w:rPr>
        <w:t>Across the range of harvest</w:t>
      </w:r>
      <w:r w:rsidR="00261A1B">
        <w:rPr>
          <w:rFonts w:ascii="Times New Roman" w:hAnsi="Times New Roman" w:cs="Times New Roman"/>
        </w:rPr>
        <w:t xml:space="preserve"> rates when run to equilibrium</w:t>
      </w:r>
      <w:r w:rsidR="00261A1B" w:rsidRPr="00B233A4">
        <w:rPr>
          <w:rFonts w:ascii="Times New Roman" w:hAnsi="Times New Roman" w:cs="Times New Roman"/>
        </w:rPr>
        <w:t xml:space="preserve">, </w:t>
      </w:r>
      <w:commentRangeEnd w:id="1333"/>
      <w:r w:rsidR="00D004EC">
        <w:rPr>
          <w:rStyle w:val="CommentReference"/>
        </w:rPr>
        <w:commentReference w:id="1333"/>
      </w:r>
      <w:commentRangeEnd w:id="1334"/>
      <w:r w:rsidR="00B30CCA">
        <w:rPr>
          <w:rStyle w:val="CommentReference"/>
        </w:rPr>
        <w:commentReference w:id="1334"/>
      </w:r>
      <w:r w:rsidR="00261A1B" w:rsidRPr="00B233A4">
        <w:rPr>
          <w:rFonts w:ascii="Times New Roman" w:hAnsi="Times New Roman" w:cs="Times New Roman"/>
        </w:rPr>
        <w:t>the model outcomes</w:t>
      </w:r>
      <w:r w:rsidR="00261A1B">
        <w:rPr>
          <w:rFonts w:ascii="Times New Roman" w:hAnsi="Times New Roman" w:cs="Times New Roman"/>
        </w:rPr>
        <w:t xml:space="preserve"> </w:t>
      </w:r>
      <w:r w:rsidR="00261A1B" w:rsidRPr="00B233A4">
        <w:rPr>
          <w:rFonts w:ascii="Times New Roman" w:hAnsi="Times New Roman" w:cs="Times New Roman"/>
        </w:rPr>
        <w:t>differ</w:t>
      </w:r>
      <w:r w:rsidR="00261A1B">
        <w:rPr>
          <w:rFonts w:ascii="Times New Roman" w:hAnsi="Times New Roman" w:cs="Times New Roman"/>
        </w:rPr>
        <w:t>ed</w:t>
      </w:r>
      <w:r w:rsidR="00261A1B" w:rsidRPr="00B233A4">
        <w:rPr>
          <w:rFonts w:ascii="Times New Roman" w:hAnsi="Times New Roman" w:cs="Times New Roman"/>
        </w:rPr>
        <w:t xml:space="preserve"> depending on the initial system state</w:t>
      </w:r>
      <w:ins w:id="1335" w:author="Chelsey Nieman" w:date="2020-12-23T10:29:00Z">
        <w:r w:rsidR="000D3F5B">
          <w:rPr>
            <w:rFonts w:ascii="Times New Roman" w:hAnsi="Times New Roman" w:cs="Times New Roman"/>
          </w:rPr>
          <w:t xml:space="preserve">, </w:t>
        </w:r>
      </w:ins>
      <w:moveToRangeStart w:id="1336" w:author="Chelsey Nieman" w:date="2020-12-23T10:29:00Z" w:name="move59611797"/>
      <w:commentRangeStart w:id="1337"/>
      <w:moveTo w:id="1338" w:author="Chelsey Nieman" w:date="2020-12-23T10:29:00Z">
        <w:del w:id="1339" w:author="Chelsey Nieman" w:date="2020-12-23T10:29:00Z">
          <w:r w:rsidR="000D3F5B" w:rsidRPr="00EC5306" w:rsidDel="000D3F5B">
            <w:rPr>
              <w:rFonts w:ascii="Times New Roman" w:hAnsi="Times New Roman" w:cs="Times New Roman"/>
            </w:rPr>
            <w:delText>The</w:delText>
          </w:r>
          <w:commentRangeEnd w:id="1337"/>
          <w:r w:rsidR="000D3F5B" w:rsidRPr="00EC5306" w:rsidDel="000D3F5B">
            <w:rPr>
              <w:rStyle w:val="CommentReference"/>
            </w:rPr>
            <w:commentReference w:id="1337"/>
          </w:r>
          <w:r w:rsidR="000D3F5B" w:rsidDel="000D3F5B">
            <w:rPr>
              <w:rFonts w:ascii="Times New Roman" w:hAnsi="Times New Roman" w:cs="Times New Roman"/>
            </w:rPr>
            <w:delText xml:space="preserve"> model</w:delText>
          </w:r>
          <w:r w:rsidR="000D3F5B" w:rsidRPr="00B233A4" w:rsidDel="000D3F5B">
            <w:rPr>
              <w:rFonts w:ascii="Times New Roman" w:hAnsi="Times New Roman" w:cs="Times New Roman"/>
            </w:rPr>
            <w:delText xml:space="preserve"> </w:delText>
          </w:r>
        </w:del>
        <w:r w:rsidR="000D3F5B" w:rsidRPr="00B233A4">
          <w:rPr>
            <w:rFonts w:ascii="Times New Roman" w:hAnsi="Times New Roman" w:cs="Times New Roman"/>
          </w:rPr>
          <w:t>demonstrat</w:t>
        </w:r>
      </w:moveTo>
      <w:ins w:id="1340" w:author="Chelsey Nieman" w:date="2020-12-23T10:29:00Z">
        <w:r w:rsidR="000D3F5B">
          <w:rPr>
            <w:rFonts w:ascii="Times New Roman" w:hAnsi="Times New Roman" w:cs="Times New Roman"/>
          </w:rPr>
          <w:t>ing</w:t>
        </w:r>
      </w:ins>
      <w:moveTo w:id="1341" w:author="Chelsey Nieman" w:date="2020-12-23T10:29:00Z">
        <w:del w:id="1342" w:author="Chelsey Nieman" w:date="2020-12-23T10:29:00Z">
          <w:r w:rsidR="000D3F5B" w:rsidRPr="00B233A4" w:rsidDel="000D3F5B">
            <w:rPr>
              <w:rFonts w:ascii="Times New Roman" w:hAnsi="Times New Roman" w:cs="Times New Roman"/>
            </w:rPr>
            <w:delText>e</w:delText>
          </w:r>
          <w:r w:rsidR="000D3F5B" w:rsidDel="000D3F5B">
            <w:rPr>
              <w:rFonts w:ascii="Times New Roman" w:hAnsi="Times New Roman" w:cs="Times New Roman"/>
            </w:rPr>
            <w:delText>d</w:delText>
          </w:r>
        </w:del>
        <w:r w:rsidR="000D3F5B" w:rsidRPr="00B233A4">
          <w:rPr>
            <w:rFonts w:ascii="Times New Roman" w:hAnsi="Times New Roman" w:cs="Times New Roman"/>
          </w:rPr>
          <w:t xml:space="preserve"> alternative stable states (Fig. 1</w:t>
        </w:r>
      </w:moveTo>
      <w:ins w:id="1343" w:author="Chelsey Nieman" w:date="2020-12-23T10:30:00Z">
        <w:r w:rsidR="000D3F5B">
          <w:rPr>
            <w:rFonts w:ascii="Times New Roman" w:hAnsi="Times New Roman" w:cs="Times New Roman"/>
          </w:rPr>
          <w:t>)</w:t>
        </w:r>
      </w:ins>
      <w:moveTo w:id="1344" w:author="Chelsey Nieman" w:date="2020-12-23T10:29:00Z">
        <w:del w:id="1345" w:author="Chelsey Nieman" w:date="2020-12-23T10:29:00Z">
          <w:r w:rsidR="000D3F5B" w:rsidRPr="00B233A4" w:rsidDel="000D3F5B">
            <w:rPr>
              <w:rFonts w:ascii="Times New Roman" w:hAnsi="Times New Roman" w:cs="Times New Roman"/>
            </w:rPr>
            <w:delText>)</w:delText>
          </w:r>
        </w:del>
        <w:del w:id="1346" w:author="Chelsey Nieman" w:date="2020-12-23T10:30:00Z">
          <w:r w:rsidR="000D3F5B" w:rsidRPr="00B233A4" w:rsidDel="000D3F5B">
            <w:rPr>
              <w:rFonts w:ascii="Times New Roman" w:hAnsi="Times New Roman" w:cs="Times New Roman"/>
            </w:rPr>
            <w:delText>.</w:delText>
          </w:r>
        </w:del>
      </w:moveTo>
      <w:moveToRangeEnd w:id="1336"/>
      <w:r w:rsidR="00261A1B" w:rsidRPr="00B233A4">
        <w:rPr>
          <w:rFonts w:ascii="Times New Roman" w:hAnsi="Times New Roman" w:cs="Times New Roman"/>
        </w:rPr>
        <w:t>. For example</w:t>
      </w:r>
      <w:r w:rsidR="00261A1B">
        <w:rPr>
          <w:rFonts w:ascii="Times New Roman" w:hAnsi="Times New Roman" w:cs="Times New Roman"/>
        </w:rPr>
        <w:t>,</w:t>
      </w:r>
      <w:r w:rsidR="00261A1B" w:rsidRPr="00B233A4">
        <w:rPr>
          <w:rFonts w:ascii="Times New Roman" w:hAnsi="Times New Roman" w:cs="Times New Roman"/>
        </w:rPr>
        <w:t xml:space="preserve"> a </w:t>
      </w:r>
      <w:del w:id="1347" w:author="Colin Dassow" w:date="2020-12-26T12:12:00Z">
        <w:r w:rsidR="00261A1B" w:rsidRPr="00B233A4" w:rsidDel="00516153">
          <w:rPr>
            <w:rFonts w:ascii="Times New Roman" w:hAnsi="Times New Roman" w:cs="Times New Roman"/>
          </w:rPr>
          <w:delText>harvest rate of</w:delText>
        </w:r>
        <w:r w:rsidR="00261A1B" w:rsidDel="00516153">
          <w:rPr>
            <w:rFonts w:ascii="Times New Roman" w:hAnsi="Times New Roman" w:cs="Times New Roman"/>
          </w:rPr>
          <w:delText xml:space="preserve"> </w:delText>
        </w:r>
        <w:commentRangeStart w:id="1348"/>
        <w:commentRangeStart w:id="1349"/>
        <w:r w:rsidR="00261A1B" w:rsidDel="00516153">
          <w:rPr>
            <w:rFonts w:ascii="Times New Roman" w:hAnsi="Times New Roman" w:cs="Times New Roman"/>
          </w:rPr>
          <w:delText xml:space="preserve">approximately </w:delText>
        </w:r>
        <w:r w:rsidR="007C320D" w:rsidDel="00516153">
          <w:rPr>
            <w:rFonts w:ascii="Times New Roman" w:hAnsi="Times New Roman" w:cs="Times New Roman"/>
          </w:rPr>
          <w:delText>3</w:delText>
        </w:r>
        <w:r w:rsidR="00261A1B" w:rsidDel="00516153">
          <w:rPr>
            <w:rFonts w:ascii="Times New Roman" w:hAnsi="Times New Roman" w:cs="Times New Roman"/>
          </w:rPr>
          <w:delText xml:space="preserve"> fish per unit effort</w:delText>
        </w:r>
      </w:del>
      <w:ins w:id="1350" w:author="Colin Dassow" w:date="2020-12-26T12:12:00Z">
        <w:r w:rsidR="00516153">
          <w:rPr>
            <w:rFonts w:ascii="Times New Roman" w:hAnsi="Times New Roman" w:cs="Times New Roman"/>
          </w:rPr>
          <w:t>moderate harvest of</w:t>
        </w:r>
      </w:ins>
      <w:del w:id="1351" w:author="Colin Dassow" w:date="2020-12-26T12:12:00Z">
        <w:r w:rsidR="00261A1B" w:rsidDel="00516153">
          <w:rPr>
            <w:rFonts w:ascii="Times New Roman" w:hAnsi="Times New Roman" w:cs="Times New Roman"/>
          </w:rPr>
          <w:delText xml:space="preserve"> </w:delText>
        </w:r>
        <w:r w:rsidR="00261A1B" w:rsidRPr="00B233A4" w:rsidDel="00516153">
          <w:rPr>
            <w:rFonts w:ascii="Times New Roman" w:hAnsi="Times New Roman" w:cs="Times New Roman"/>
          </w:rPr>
          <w:delText>on</w:delText>
        </w:r>
      </w:del>
      <w:r w:rsidR="00261A1B" w:rsidRPr="00B233A4">
        <w:rPr>
          <w:rFonts w:ascii="Times New Roman" w:hAnsi="Times New Roman" w:cs="Times New Roman"/>
        </w:rPr>
        <w:t xml:space="preserve"> species 1 result</w:t>
      </w:r>
      <w:r w:rsidR="00261A1B">
        <w:rPr>
          <w:rFonts w:ascii="Times New Roman" w:hAnsi="Times New Roman" w:cs="Times New Roman"/>
        </w:rPr>
        <w:t>ed</w:t>
      </w:r>
      <w:r w:rsidR="00261A1B" w:rsidRPr="00B233A4">
        <w:rPr>
          <w:rFonts w:ascii="Times New Roman" w:hAnsi="Times New Roman" w:cs="Times New Roman"/>
        </w:rPr>
        <w:t xml:space="preserve"> in scenarios where species 1 dominates over species 2 or vice versa</w:t>
      </w:r>
      <w:r w:rsidR="00261A1B">
        <w:rPr>
          <w:rFonts w:ascii="Times New Roman" w:hAnsi="Times New Roman" w:cs="Times New Roman"/>
        </w:rPr>
        <w:t xml:space="preserve"> depending on initial system state</w:t>
      </w:r>
      <w:r w:rsidR="00261A1B" w:rsidRPr="00B233A4">
        <w:rPr>
          <w:rFonts w:ascii="Times New Roman" w:hAnsi="Times New Roman" w:cs="Times New Roman"/>
        </w:rPr>
        <w:t>.</w:t>
      </w:r>
      <w:r w:rsidR="00261A1B">
        <w:rPr>
          <w:rFonts w:ascii="Times New Roman" w:hAnsi="Times New Roman" w:cs="Times New Roman"/>
        </w:rPr>
        <w:t xml:space="preserve"> In general, in scenarios in which species 2 initially dominates, increasing harvest on species 1 results in results in a stable state in which species 2 remains dominant, however, reversing this scenario resulted (initial system dominated by species </w:t>
      </w:r>
      <w:commentRangeEnd w:id="1348"/>
      <w:r w:rsidR="00D004EC">
        <w:rPr>
          <w:rStyle w:val="CommentReference"/>
        </w:rPr>
        <w:commentReference w:id="1348"/>
      </w:r>
      <w:commentRangeEnd w:id="1349"/>
      <w:r w:rsidR="00EC2D3F">
        <w:rPr>
          <w:rStyle w:val="CommentReference"/>
        </w:rPr>
        <w:commentReference w:id="1349"/>
      </w:r>
      <w:r w:rsidR="00261A1B">
        <w:rPr>
          <w:rFonts w:ascii="Times New Roman" w:hAnsi="Times New Roman" w:cs="Times New Roman"/>
        </w:rPr>
        <w:t xml:space="preserve">1), increasing harvest on species 1 results in the eventual transition to an alternate stable state in which species 2 dominates. </w:t>
      </w:r>
      <w:commentRangeStart w:id="1352"/>
      <w:commentRangeStart w:id="1353"/>
      <w:ins w:id="1354" w:author="Chelsey Nieman" w:date="2020-12-23T10:19:00Z">
        <w:r>
          <w:rPr>
            <w:rFonts w:ascii="Times New Roman" w:hAnsi="Times New Roman" w:cs="Times New Roman"/>
          </w:rPr>
          <w:t>Harvesting</w:t>
        </w:r>
        <w:commentRangeEnd w:id="1352"/>
        <w:r>
          <w:rPr>
            <w:rStyle w:val="CommentReference"/>
          </w:rPr>
          <w:commentReference w:id="1352"/>
        </w:r>
      </w:ins>
      <w:commentRangeEnd w:id="1353"/>
      <w:r w:rsidR="007A074B">
        <w:rPr>
          <w:rStyle w:val="CommentReference"/>
        </w:rPr>
        <w:commentReference w:id="1353"/>
      </w:r>
      <w:ins w:id="1355" w:author="Chelsey Nieman" w:date="2020-12-23T10:19:00Z">
        <w:r>
          <w:rPr>
            <w:rFonts w:ascii="Times New Roman" w:hAnsi="Times New Roman" w:cs="Times New Roman"/>
          </w:rPr>
          <w:t xml:space="preserve"> in the model decreases the target species’ abundance and eventually leads to regime shifts (</w:t>
        </w:r>
        <w:r>
          <w:rPr>
            <w:rFonts w:ascii="Times New Roman" w:hAnsi="Times New Roman" w:cs="Times New Roman"/>
            <w:b/>
          </w:rPr>
          <w:t xml:space="preserve">Supplement </w:t>
        </w:r>
        <w:r w:rsidRPr="00EC5306">
          <w:rPr>
            <w:rFonts w:ascii="Times New Roman" w:hAnsi="Times New Roman" w:cs="Times New Roman"/>
          </w:rPr>
          <w:t>fig</w:t>
        </w:r>
        <w:r>
          <w:rPr>
            <w:rFonts w:ascii="Times New Roman" w:hAnsi="Times New Roman" w:cs="Times New Roman"/>
          </w:rPr>
          <w:t xml:space="preserve">). In the absence of harvest on either species, </w:t>
        </w:r>
        <w:commentRangeStart w:id="1356"/>
        <w:commentRangeStart w:id="1357"/>
        <w:r>
          <w:rPr>
            <w:rFonts w:ascii="Times New Roman" w:hAnsi="Times New Roman" w:cs="Times New Roman"/>
          </w:rPr>
          <w:t xml:space="preserve">declines in refuge availability cause declines in abundance, but the initially dominant species is able to maintain dominance because both species juveniles are equally </w:t>
        </w:r>
      </w:ins>
      <w:ins w:id="1358" w:author="Chelsey Nieman" w:date="2020-12-28T09:44:00Z">
        <w:r w:rsidR="004860B5">
          <w:rPr>
            <w:rFonts w:ascii="Times New Roman" w:hAnsi="Times New Roman" w:cs="Times New Roman"/>
          </w:rPr>
          <w:t>a</w:t>
        </w:r>
      </w:ins>
      <w:ins w:id="1359" w:author="Chelsey Nieman" w:date="2020-12-23T10:19:00Z">
        <w:r>
          <w:rPr>
            <w:rFonts w:ascii="Times New Roman" w:hAnsi="Times New Roman" w:cs="Times New Roman"/>
          </w:rPr>
          <w:t>ffected by loss of ref</w:t>
        </w:r>
        <w:commentRangeEnd w:id="1356"/>
        <w:r>
          <w:rPr>
            <w:rStyle w:val="CommentReference"/>
          </w:rPr>
          <w:commentReference w:id="1356"/>
        </w:r>
        <w:commentRangeEnd w:id="1357"/>
        <w:r>
          <w:rPr>
            <w:rStyle w:val="CommentReference"/>
          </w:rPr>
          <w:commentReference w:id="1357"/>
        </w:r>
        <w:r>
          <w:rPr>
            <w:rFonts w:ascii="Times New Roman" w:hAnsi="Times New Roman" w:cs="Times New Roman"/>
          </w:rPr>
          <w:t>uge (</w:t>
        </w:r>
        <w:r>
          <w:rPr>
            <w:rFonts w:ascii="Times New Roman" w:hAnsi="Times New Roman" w:cs="Times New Roman"/>
            <w:b/>
          </w:rPr>
          <w:t>supplement fig</w:t>
        </w:r>
        <w:r>
          <w:rPr>
            <w:rFonts w:ascii="Times New Roman" w:hAnsi="Times New Roman" w:cs="Times New Roman"/>
          </w:rPr>
          <w:t xml:space="preserve">). </w:t>
        </w:r>
      </w:ins>
      <w:moveFromRangeStart w:id="1360" w:author="Chelsey Nieman" w:date="2020-12-23T10:18:00Z" w:name="move59611154"/>
      <w:moveFrom w:id="1361" w:author="Chelsey Nieman" w:date="2020-12-23T10:18:00Z">
        <w:r w:rsidR="00261A1B" w:rsidDel="007D591A">
          <w:rPr>
            <w:rFonts w:ascii="Times New Roman" w:hAnsi="Times New Roman" w:cs="Times New Roman"/>
          </w:rPr>
          <w:t xml:space="preserve">Model behavior suggests that in this two species system, </w:t>
        </w:r>
        <w:commentRangeStart w:id="1362"/>
        <w:r w:rsidR="00261A1B" w:rsidDel="007D591A">
          <w:rPr>
            <w:rFonts w:ascii="Times New Roman" w:hAnsi="Times New Roman" w:cs="Times New Roman"/>
          </w:rPr>
          <w:t>alternative stable states are driven largely by initial conditions and species harvest</w:t>
        </w:r>
        <w:r w:rsidR="007C320D" w:rsidDel="007D591A">
          <w:rPr>
            <w:rFonts w:ascii="Times New Roman" w:hAnsi="Times New Roman" w:cs="Times New Roman"/>
          </w:rPr>
          <w:t xml:space="preserve">, though refuge gain/loss can have </w:t>
        </w:r>
        <w:commentRangeEnd w:id="1362"/>
        <w:r w:rsidR="00D004EC" w:rsidDel="007D591A">
          <w:rPr>
            <w:rStyle w:val="CommentReference"/>
          </w:rPr>
          <w:commentReference w:id="1362"/>
        </w:r>
        <w:r w:rsidR="007C320D" w:rsidDel="007D591A">
          <w:rPr>
            <w:rFonts w:ascii="Times New Roman" w:hAnsi="Times New Roman" w:cs="Times New Roman"/>
          </w:rPr>
          <w:t>an interactive effect</w:t>
        </w:r>
        <w:r w:rsidR="00261A1B" w:rsidDel="007D591A">
          <w:rPr>
            <w:rFonts w:ascii="Times New Roman" w:hAnsi="Times New Roman" w:cs="Times New Roman"/>
          </w:rPr>
          <w:t xml:space="preserve">. </w:t>
        </w:r>
      </w:moveFrom>
      <w:moveFromRangeEnd w:id="1360"/>
    </w:p>
    <w:p w14:paraId="55C2503A" w14:textId="2C55F1F0" w:rsidR="00062887" w:rsidRPr="00B233A4" w:rsidRDefault="00E05CA0" w:rsidP="003A2A6C">
      <w:pPr>
        <w:pStyle w:val="FirstParagraph"/>
        <w:widowControl w:val="0"/>
        <w:suppressLineNumbers/>
        <w:ind w:firstLine="720"/>
        <w:rPr>
          <w:rFonts w:ascii="Times New Roman" w:hAnsi="Times New Roman" w:cs="Times New Roman"/>
        </w:rPr>
      </w:pPr>
      <w:del w:id="1363" w:author="Chelsey Nieman" w:date="2020-12-30T11:51:00Z">
        <w:r w:rsidRPr="00B233A4" w:rsidDel="00B55B9B">
          <w:rPr>
            <w:rFonts w:ascii="Times New Roman" w:hAnsi="Times New Roman" w:cs="Times New Roman"/>
            <w:noProof/>
          </w:rPr>
          <w:drawing>
            <wp:inline distT="0" distB="0" distL="0" distR="0" wp14:anchorId="024D7A91" wp14:editId="161E7162">
              <wp:extent cx="4620126" cy="3696101"/>
              <wp:effectExtent l="0" t="0" r="0" b="0"/>
              <wp:docPr id="1" name="Picture" descr="Model exhibits alternative stable states. The model is run to equilibrium over a range of harvest rates for species 1, species 2 harvest is held constant at 2. Top panel shows equilibrium abundances for the range of harvests when species 1 is initially dominant. Bottom panel shows equilibrium abundances for the range of harvests when species 2 is initially dominant."/>
              <wp:cNvGraphicFramePr/>
              <a:graphic xmlns:a="http://schemas.openxmlformats.org/drawingml/2006/main">
                <a:graphicData uri="http://schemas.openxmlformats.org/drawingml/2006/picture">
                  <pic:pic xmlns:pic="http://schemas.openxmlformats.org/drawingml/2006/picture">
                    <pic:nvPicPr>
                      <pic:cNvPr id="0" name="Picture" descr="q2_RoughDraft_files/figure-docx/unnamed-chunk-2-1.png"/>
                      <pic:cNvPicPr>
                        <a:picLocks noChangeAspect="1" noChangeArrowheads="1"/>
                      </pic:cNvPicPr>
                    </pic:nvPicPr>
                    <pic:blipFill>
                      <a:blip r:embed="rId12"/>
                      <a:stretch>
                        <a:fillRect/>
                      </a:stretch>
                    </pic:blipFill>
                    <pic:spPr bwMode="auto">
                      <a:xfrm>
                        <a:off x="0" y="0"/>
                        <a:ext cx="4620126" cy="3696101"/>
                      </a:xfrm>
                      <a:prstGeom prst="rect">
                        <a:avLst/>
                      </a:prstGeom>
                      <a:noFill/>
                      <a:ln w="9525">
                        <a:noFill/>
                        <a:headEnd/>
                        <a:tailEnd/>
                      </a:ln>
                    </pic:spPr>
                  </pic:pic>
                </a:graphicData>
              </a:graphic>
            </wp:inline>
          </w:drawing>
        </w:r>
      </w:del>
      <w:ins w:id="1364" w:author="Chelsey Nieman" w:date="2020-12-30T11:52:00Z">
        <w:r w:rsidR="00B55B9B">
          <w:rPr>
            <w:rFonts w:ascii="Times New Roman" w:hAnsi="Times New Roman" w:cs="Times New Roman"/>
            <w:noProof/>
          </w:rPr>
          <w:drawing>
            <wp:inline distT="0" distB="0" distL="0" distR="0" wp14:anchorId="782F4BE4" wp14:editId="14CD0AA0">
              <wp:extent cx="4637314" cy="37356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4640814" cy="3738433"/>
                      </a:xfrm>
                      <a:prstGeom prst="rect">
                        <a:avLst/>
                      </a:prstGeom>
                    </pic:spPr>
                  </pic:pic>
                </a:graphicData>
              </a:graphic>
            </wp:inline>
          </w:drawing>
        </w:r>
      </w:ins>
    </w:p>
    <w:p w14:paraId="1A8CA0AE" w14:textId="554C2104" w:rsidR="00DB5BA4" w:rsidRPr="00B233A4" w:rsidRDefault="00062887" w:rsidP="003A2A6C">
      <w:pPr>
        <w:pStyle w:val="Caption"/>
        <w:widowControl w:val="0"/>
        <w:suppressLineNumbers/>
        <w:rPr>
          <w:rFonts w:ascii="Times New Roman" w:hAnsi="Times New Roman" w:cs="Times New Roman"/>
        </w:rPr>
      </w:pPr>
      <w:r w:rsidRPr="00B233A4">
        <w:rPr>
          <w:rFonts w:ascii="Times New Roman" w:hAnsi="Times New Roman" w:cs="Times New Roman"/>
        </w:rPr>
        <w:t xml:space="preserve">Figure </w:t>
      </w:r>
      <w:r w:rsidRPr="00B233A4">
        <w:rPr>
          <w:rFonts w:ascii="Times New Roman" w:hAnsi="Times New Roman" w:cs="Times New Roman"/>
        </w:rPr>
        <w:fldChar w:fldCharType="begin"/>
      </w:r>
      <w:r w:rsidRPr="00B233A4">
        <w:rPr>
          <w:rFonts w:ascii="Times New Roman" w:hAnsi="Times New Roman" w:cs="Times New Roman"/>
        </w:rPr>
        <w:instrText xml:space="preserve"> SEQ Figure \* ARABIC </w:instrText>
      </w:r>
      <w:r w:rsidRPr="00B233A4">
        <w:rPr>
          <w:rFonts w:ascii="Times New Roman" w:hAnsi="Times New Roman" w:cs="Times New Roman"/>
        </w:rPr>
        <w:fldChar w:fldCharType="separate"/>
      </w:r>
      <w:r w:rsidRPr="00B233A4">
        <w:rPr>
          <w:rFonts w:ascii="Times New Roman" w:hAnsi="Times New Roman" w:cs="Times New Roman"/>
          <w:noProof/>
        </w:rPr>
        <w:t>1</w:t>
      </w:r>
      <w:r w:rsidRPr="00B233A4">
        <w:rPr>
          <w:rFonts w:ascii="Times New Roman" w:hAnsi="Times New Roman" w:cs="Times New Roman"/>
        </w:rPr>
        <w:fldChar w:fldCharType="end"/>
      </w:r>
      <w:r w:rsidRPr="00B233A4">
        <w:rPr>
          <w:rFonts w:ascii="Times New Roman" w:hAnsi="Times New Roman" w:cs="Times New Roman"/>
        </w:rPr>
        <w:t>. Model exhibits alternative stable states. The model is run to equilibrium over a range of harvest rates for species 1, species 2 harvest is held constant at 2. Top panel shows equilibrium abundances for the range of harvests when species 1 is initially dominant.</w:t>
      </w:r>
      <w:r w:rsidR="003B3D13">
        <w:rPr>
          <w:rFonts w:ascii="Times New Roman" w:hAnsi="Times New Roman" w:cs="Times New Roman"/>
        </w:rPr>
        <w:t xml:space="preserve"> Bottom panel represents outcomes when species 2 is initially dominant.</w:t>
      </w:r>
    </w:p>
    <w:p w14:paraId="1642A226" w14:textId="5F88F23C" w:rsidR="00261A1B" w:rsidRPr="00B233A4" w:rsidRDefault="007C320D" w:rsidP="00261A1B">
      <w:pPr>
        <w:pStyle w:val="BodyText"/>
        <w:widowControl w:val="0"/>
        <w:suppressLineNumbers/>
        <w:ind w:firstLine="720"/>
        <w:rPr>
          <w:rFonts w:ascii="Times New Roman" w:hAnsi="Times New Roman" w:cs="Times New Roman"/>
        </w:rPr>
      </w:pPr>
      <w:commentRangeStart w:id="1365"/>
      <w:commentRangeStart w:id="1366"/>
      <w:commentRangeStart w:id="1367"/>
      <w:r w:rsidRPr="00B233A4">
        <w:rPr>
          <w:rFonts w:ascii="Times New Roman" w:hAnsi="Times New Roman" w:cs="Times New Roman"/>
        </w:rPr>
        <w:t>Managing</w:t>
      </w:r>
      <w:commentRangeEnd w:id="1365"/>
      <w:r>
        <w:rPr>
          <w:rStyle w:val="CommentReference"/>
        </w:rPr>
        <w:commentReference w:id="1365"/>
      </w:r>
      <w:r w:rsidRPr="00B233A4">
        <w:rPr>
          <w:rFonts w:ascii="Times New Roman" w:hAnsi="Times New Roman" w:cs="Times New Roman"/>
        </w:rPr>
        <w:t xml:space="preserve"> both species simultaneously</w:t>
      </w:r>
      <w:ins w:id="1368" w:author="Chelsey Nieman" w:date="2020-12-23T13:53:00Z">
        <w:r w:rsidR="00720D6D">
          <w:rPr>
            <w:rFonts w:ascii="Times New Roman" w:hAnsi="Times New Roman" w:cs="Times New Roman"/>
          </w:rPr>
          <w:t xml:space="preserve"> </w:t>
        </w:r>
      </w:ins>
      <w:del w:id="1369" w:author="Chelsey Nieman" w:date="2020-12-23T13:53:00Z">
        <w:r w:rsidRPr="00B233A4" w:rsidDel="00720D6D">
          <w:rPr>
            <w:rFonts w:ascii="Times New Roman" w:hAnsi="Times New Roman" w:cs="Times New Roman"/>
          </w:rPr>
          <w:delText xml:space="preserve"> </w:delText>
        </w:r>
      </w:del>
      <w:r w:rsidRPr="00B233A4">
        <w:rPr>
          <w:rFonts w:ascii="Times New Roman" w:hAnsi="Times New Roman" w:cs="Times New Roman"/>
        </w:rPr>
        <w:t>produce</w:t>
      </w:r>
      <w:commentRangeEnd w:id="1366"/>
      <w:r w:rsidR="00D004EC">
        <w:rPr>
          <w:rStyle w:val="CommentReference"/>
        </w:rPr>
        <w:commentReference w:id="1366"/>
      </w:r>
      <w:commentRangeEnd w:id="1367"/>
      <w:r w:rsidR="00736E28">
        <w:rPr>
          <w:rStyle w:val="CommentReference"/>
        </w:rPr>
        <w:commentReference w:id="1367"/>
      </w:r>
      <w:r>
        <w:rPr>
          <w:rFonts w:ascii="Times New Roman" w:hAnsi="Times New Roman" w:cs="Times New Roman"/>
        </w:rPr>
        <w:t>d</w:t>
      </w:r>
      <w:r w:rsidRPr="00B233A4">
        <w:rPr>
          <w:rFonts w:ascii="Times New Roman" w:hAnsi="Times New Roman" w:cs="Times New Roman"/>
        </w:rPr>
        <w:t xml:space="preserve"> </w:t>
      </w:r>
      <w:del w:id="1370" w:author="Chelsey Nieman" w:date="2020-12-28T09:44:00Z">
        <w:r w:rsidRPr="00B233A4" w:rsidDel="004860B5">
          <w:rPr>
            <w:rFonts w:ascii="Times New Roman" w:hAnsi="Times New Roman" w:cs="Times New Roman"/>
          </w:rPr>
          <w:delText xml:space="preserve">drastically </w:delText>
        </w:r>
      </w:del>
      <w:r w:rsidRPr="00B233A4">
        <w:rPr>
          <w:rFonts w:ascii="Times New Roman" w:hAnsi="Times New Roman" w:cs="Times New Roman"/>
        </w:rPr>
        <w:t>different outcomes</w:t>
      </w:r>
      <w:r>
        <w:rPr>
          <w:rFonts w:ascii="Times New Roman" w:hAnsi="Times New Roman" w:cs="Times New Roman"/>
        </w:rPr>
        <w:t xml:space="preserve"> than single species management in o</w:t>
      </w:r>
      <w:r w:rsidR="00261A1B">
        <w:rPr>
          <w:rFonts w:ascii="Times New Roman" w:hAnsi="Times New Roman" w:cs="Times New Roman"/>
        </w:rPr>
        <w:t xml:space="preserve">ur first model experiment </w:t>
      </w:r>
      <w:r>
        <w:rPr>
          <w:rFonts w:ascii="Times New Roman" w:hAnsi="Times New Roman" w:cs="Times New Roman"/>
        </w:rPr>
        <w:t>comparing outcomes in a</w:t>
      </w:r>
      <w:r w:rsidR="00261A1B">
        <w:rPr>
          <w:rFonts w:ascii="Times New Roman" w:hAnsi="Times New Roman" w:cs="Times New Roman"/>
        </w:rPr>
        <w:t xml:space="preserve"> single species </w:t>
      </w:r>
      <w:r w:rsidR="00261A1B">
        <w:rPr>
          <w:rFonts w:ascii="Times New Roman" w:hAnsi="Times New Roman" w:cs="Times New Roman"/>
          <w:i/>
          <w:iCs/>
        </w:rPr>
        <w:t xml:space="preserve">versus </w:t>
      </w:r>
      <w:r w:rsidR="00261A1B">
        <w:rPr>
          <w:rFonts w:ascii="Times New Roman" w:hAnsi="Times New Roman" w:cs="Times New Roman"/>
        </w:rPr>
        <w:t xml:space="preserve">two-species management </w:t>
      </w:r>
      <w:r>
        <w:rPr>
          <w:rFonts w:ascii="Times New Roman" w:hAnsi="Times New Roman" w:cs="Times New Roman"/>
        </w:rPr>
        <w:t>scenario</w:t>
      </w:r>
      <w:r w:rsidR="00261A1B">
        <w:rPr>
          <w:rFonts w:ascii="Times New Roman" w:hAnsi="Times New Roman" w:cs="Times New Roman"/>
        </w:rPr>
        <w:t>.</w:t>
      </w:r>
      <w:r w:rsidR="00261A1B" w:rsidRPr="00B233A4">
        <w:rPr>
          <w:rFonts w:ascii="Times New Roman" w:hAnsi="Times New Roman" w:cs="Times New Roman"/>
        </w:rPr>
        <w:t xml:space="preserve"> </w:t>
      </w:r>
      <w:r w:rsidR="00261A1B">
        <w:rPr>
          <w:rFonts w:ascii="Times New Roman" w:hAnsi="Times New Roman" w:cs="Times New Roman"/>
        </w:rPr>
        <w:t xml:space="preserve">In scenarios in which </w:t>
      </w:r>
      <w:r w:rsidR="00261A1B" w:rsidRPr="00B233A4">
        <w:rPr>
          <w:rFonts w:ascii="Times New Roman" w:hAnsi="Times New Roman" w:cs="Times New Roman"/>
        </w:rPr>
        <w:t>species 1 beg</w:t>
      </w:r>
      <w:r w:rsidR="00261A1B">
        <w:rPr>
          <w:rFonts w:ascii="Times New Roman" w:hAnsi="Times New Roman" w:cs="Times New Roman"/>
        </w:rPr>
        <w:t>an</w:t>
      </w:r>
      <w:r w:rsidR="00261A1B" w:rsidRPr="00B233A4">
        <w:rPr>
          <w:rFonts w:ascii="Times New Roman" w:hAnsi="Times New Roman" w:cs="Times New Roman"/>
        </w:rPr>
        <w:t xml:space="preserve"> as the dominant species, </w:t>
      </w:r>
      <w:ins w:id="1371" w:author="Colin Dassow" w:date="2020-12-27T10:36:00Z">
        <w:r w:rsidR="0008273C">
          <w:rPr>
            <w:rFonts w:ascii="Times New Roman" w:hAnsi="Times New Roman" w:cs="Times New Roman"/>
          </w:rPr>
          <w:t>the areas above the iso</w:t>
        </w:r>
      </w:ins>
      <w:ins w:id="1372" w:author="Colin Dassow" w:date="2020-12-27T10:37:00Z">
        <w:r w:rsidR="0008273C">
          <w:rPr>
            <w:rFonts w:ascii="Times New Roman" w:hAnsi="Times New Roman" w:cs="Times New Roman"/>
          </w:rPr>
          <w:t>c</w:t>
        </w:r>
      </w:ins>
      <w:ins w:id="1373" w:author="Colin Dassow" w:date="2020-12-27T10:36:00Z">
        <w:r w:rsidR="0008273C">
          <w:rPr>
            <w:rFonts w:ascii="Times New Roman" w:hAnsi="Times New Roman" w:cs="Times New Roman"/>
          </w:rPr>
          <w:t xml:space="preserve">lines describe </w:t>
        </w:r>
      </w:ins>
      <w:r w:rsidR="00261A1B" w:rsidRPr="00B233A4">
        <w:rPr>
          <w:rFonts w:ascii="Times New Roman" w:hAnsi="Times New Roman" w:cs="Times New Roman"/>
        </w:rPr>
        <w:t>stocking and harvest reductions</w:t>
      </w:r>
      <w:ins w:id="1374" w:author="Colin Dassow" w:date="2020-12-27T10:38:00Z">
        <w:r w:rsidR="0008273C">
          <w:rPr>
            <w:rFonts w:ascii="Times New Roman" w:hAnsi="Times New Roman" w:cs="Times New Roman"/>
          </w:rPr>
          <w:t xml:space="preserve"> which</w:t>
        </w:r>
      </w:ins>
      <w:r w:rsidR="00261A1B" w:rsidRPr="00B233A4">
        <w:rPr>
          <w:rFonts w:ascii="Times New Roman" w:hAnsi="Times New Roman" w:cs="Times New Roman"/>
        </w:rPr>
        <w:t xml:space="preserve"> c</w:t>
      </w:r>
      <w:r w:rsidR="00261A1B">
        <w:rPr>
          <w:rFonts w:ascii="Times New Roman" w:hAnsi="Times New Roman" w:cs="Times New Roman"/>
        </w:rPr>
        <w:t>ould</w:t>
      </w:r>
      <w:r w:rsidR="00261A1B" w:rsidRPr="00B233A4">
        <w:rPr>
          <w:rFonts w:ascii="Times New Roman" w:hAnsi="Times New Roman" w:cs="Times New Roman"/>
        </w:rPr>
        <w:t xml:space="preserve"> be used </w:t>
      </w:r>
      <w:r w:rsidR="00261A1B" w:rsidRPr="00B233A4">
        <w:rPr>
          <w:rFonts w:ascii="Times New Roman" w:hAnsi="Times New Roman" w:cs="Times New Roman"/>
        </w:rPr>
        <w:lastRenderedPageBreak/>
        <w:t>separately or in combination</w:t>
      </w:r>
      <w:ins w:id="1375" w:author="Colin Dassow" w:date="2020-12-30T09:39:00Z">
        <w:r w:rsidR="008C2EAF">
          <w:rPr>
            <w:rFonts w:ascii="Times New Roman" w:hAnsi="Times New Roman" w:cs="Times New Roman"/>
          </w:rPr>
          <w:t>,</w:t>
        </w:r>
      </w:ins>
      <w:ins w:id="1376" w:author="Colin Dassow" w:date="2020-12-27T10:38:00Z">
        <w:r w:rsidR="0008273C">
          <w:rPr>
            <w:rFonts w:ascii="Times New Roman" w:hAnsi="Times New Roman" w:cs="Times New Roman"/>
          </w:rPr>
          <w:t xml:space="preserve"> at different magnitudes</w:t>
        </w:r>
      </w:ins>
      <w:ins w:id="1377" w:author="Colin Dassow" w:date="2020-12-30T09:40:00Z">
        <w:r w:rsidR="008C2EAF">
          <w:rPr>
            <w:rFonts w:ascii="Times New Roman" w:hAnsi="Times New Roman" w:cs="Times New Roman"/>
          </w:rPr>
          <w:t>,</w:t>
        </w:r>
      </w:ins>
      <w:r w:rsidR="00261A1B" w:rsidRPr="00B233A4">
        <w:rPr>
          <w:rFonts w:ascii="Times New Roman" w:hAnsi="Times New Roman" w:cs="Times New Roman"/>
        </w:rPr>
        <w:t xml:space="preserve"> to maintain </w:t>
      </w:r>
      <w:del w:id="1378" w:author="Colin Dassow" w:date="2020-12-27T10:42:00Z">
        <w:r w:rsidR="00261A1B" w:rsidRPr="00B233A4" w:rsidDel="0008273C">
          <w:rPr>
            <w:rFonts w:ascii="Times New Roman" w:hAnsi="Times New Roman" w:cs="Times New Roman"/>
          </w:rPr>
          <w:delText>th</w:delText>
        </w:r>
        <w:r w:rsidR="00261A1B" w:rsidDel="0008273C">
          <w:rPr>
            <w:rFonts w:ascii="Times New Roman" w:hAnsi="Times New Roman" w:cs="Times New Roman"/>
          </w:rPr>
          <w:delText>e</w:delText>
        </w:r>
        <w:r w:rsidR="00261A1B" w:rsidRPr="00B233A4" w:rsidDel="0008273C">
          <w:rPr>
            <w:rFonts w:ascii="Times New Roman" w:hAnsi="Times New Roman" w:cs="Times New Roman"/>
          </w:rPr>
          <w:delText xml:space="preserve"> dominance</w:delText>
        </w:r>
        <w:r w:rsidR="00261A1B" w:rsidDel="0008273C">
          <w:rPr>
            <w:rFonts w:ascii="Times New Roman" w:hAnsi="Times New Roman" w:cs="Times New Roman"/>
          </w:rPr>
          <w:delText xml:space="preserve"> of this species</w:delText>
        </w:r>
      </w:del>
      <w:ins w:id="1379" w:author="Colin Dassow" w:date="2020-12-27T10:42:00Z">
        <w:r w:rsidR="0008273C">
          <w:rPr>
            <w:rFonts w:ascii="Times New Roman" w:hAnsi="Times New Roman" w:cs="Times New Roman"/>
          </w:rPr>
          <w:t>species</w:t>
        </w:r>
      </w:ins>
      <w:ins w:id="1380" w:author="Colin Dassow" w:date="2020-12-30T09:40:00Z">
        <w:r w:rsidR="008C2EAF">
          <w:rPr>
            <w:rFonts w:ascii="Times New Roman" w:hAnsi="Times New Roman" w:cs="Times New Roman"/>
          </w:rPr>
          <w:t xml:space="preserve"> </w:t>
        </w:r>
      </w:ins>
      <w:ins w:id="1381" w:author="Colin Dassow" w:date="2020-12-27T10:42:00Z">
        <w:r w:rsidR="0008273C">
          <w:rPr>
            <w:rFonts w:ascii="Times New Roman" w:hAnsi="Times New Roman" w:cs="Times New Roman"/>
          </w:rPr>
          <w:t>1 dominance</w:t>
        </w:r>
      </w:ins>
      <w:r w:rsidR="00261A1B" w:rsidRPr="00B233A4">
        <w:rPr>
          <w:rFonts w:ascii="Times New Roman" w:hAnsi="Times New Roman" w:cs="Times New Roman"/>
        </w:rPr>
        <w:t>. As harvest increase</w:t>
      </w:r>
      <w:r w:rsidR="00261A1B">
        <w:rPr>
          <w:rFonts w:ascii="Times New Roman" w:hAnsi="Times New Roman" w:cs="Times New Roman"/>
        </w:rPr>
        <w:t>d,</w:t>
      </w:r>
      <w:r w:rsidR="00261A1B" w:rsidRPr="00B233A4">
        <w:rPr>
          <w:rFonts w:ascii="Times New Roman" w:hAnsi="Times New Roman" w:cs="Times New Roman"/>
        </w:rPr>
        <w:t xml:space="preserve"> stocking </w:t>
      </w:r>
      <w:r w:rsidR="00261A1B">
        <w:rPr>
          <w:rFonts w:ascii="Times New Roman" w:hAnsi="Times New Roman" w:cs="Times New Roman"/>
        </w:rPr>
        <w:t>was</w:t>
      </w:r>
      <w:r w:rsidR="00261A1B" w:rsidRPr="00B233A4">
        <w:rPr>
          <w:rFonts w:ascii="Times New Roman" w:hAnsi="Times New Roman" w:cs="Times New Roman"/>
        </w:rPr>
        <w:t xml:space="preserve"> required to maintain the stable state</w:t>
      </w:r>
      <w:r w:rsidR="00261A1B">
        <w:rPr>
          <w:rFonts w:ascii="Times New Roman" w:hAnsi="Times New Roman" w:cs="Times New Roman"/>
        </w:rPr>
        <w:t xml:space="preserve"> and retain dominance; h</w:t>
      </w:r>
      <w:r w:rsidR="00261A1B" w:rsidRPr="00B233A4">
        <w:rPr>
          <w:rFonts w:ascii="Times New Roman" w:hAnsi="Times New Roman" w:cs="Times New Roman"/>
        </w:rPr>
        <w:t>igher harvest result</w:t>
      </w:r>
      <w:r w:rsidR="00261A1B">
        <w:rPr>
          <w:rFonts w:ascii="Times New Roman" w:hAnsi="Times New Roman" w:cs="Times New Roman"/>
        </w:rPr>
        <w:t>ed</w:t>
      </w:r>
      <w:r w:rsidR="00261A1B" w:rsidRPr="00B233A4">
        <w:rPr>
          <w:rFonts w:ascii="Times New Roman" w:hAnsi="Times New Roman" w:cs="Times New Roman"/>
        </w:rPr>
        <w:t xml:space="preserve"> in greater stocking need. </w:t>
      </w:r>
      <w:ins w:id="1382" w:author="Colin Dassow" w:date="2020-12-27T10:44:00Z">
        <w:r w:rsidR="00125C23">
          <w:rPr>
            <w:rFonts w:ascii="Times New Roman" w:hAnsi="Times New Roman" w:cs="Times New Roman"/>
          </w:rPr>
          <w:t>The counterintuitive response to stocking that has been well documented in previous work (</w:t>
        </w:r>
        <w:commentRangeStart w:id="1383"/>
        <w:r w:rsidR="00125C23">
          <w:rPr>
            <w:rFonts w:ascii="Times New Roman" w:hAnsi="Times New Roman" w:cs="Times New Roman"/>
          </w:rPr>
          <w:t>Pine et al. 2009</w:t>
        </w:r>
      </w:ins>
      <w:commentRangeEnd w:id="1383"/>
      <w:ins w:id="1384" w:author="Colin Dassow" w:date="2020-12-30T09:40:00Z">
        <w:r w:rsidR="008C2EAF">
          <w:rPr>
            <w:rStyle w:val="CommentReference"/>
          </w:rPr>
          <w:commentReference w:id="1383"/>
        </w:r>
      </w:ins>
      <w:ins w:id="1385" w:author="Colin Dassow" w:date="2020-12-27T10:44:00Z">
        <w:r w:rsidR="00125C23">
          <w:rPr>
            <w:rFonts w:ascii="Times New Roman" w:hAnsi="Times New Roman" w:cs="Times New Roman"/>
          </w:rPr>
          <w:t xml:space="preserve">), </w:t>
        </w:r>
      </w:ins>
      <w:ins w:id="1386" w:author="Colin Dassow" w:date="2020-12-27T10:45:00Z">
        <w:r w:rsidR="00125C23">
          <w:rPr>
            <w:rFonts w:ascii="Times New Roman" w:hAnsi="Times New Roman" w:cs="Times New Roman"/>
          </w:rPr>
          <w:t>occurred</w:t>
        </w:r>
      </w:ins>
      <w:ins w:id="1387" w:author="Colin Dassow" w:date="2020-12-27T10:44:00Z">
        <w:r w:rsidR="00125C23">
          <w:rPr>
            <w:rFonts w:ascii="Times New Roman" w:hAnsi="Times New Roman" w:cs="Times New Roman"/>
          </w:rPr>
          <w:t xml:space="preserve"> </w:t>
        </w:r>
      </w:ins>
      <w:ins w:id="1388" w:author="Colin Dassow" w:date="2020-12-27T10:45:00Z">
        <w:r w:rsidR="00125C23">
          <w:rPr>
            <w:rFonts w:ascii="Times New Roman" w:hAnsi="Times New Roman" w:cs="Times New Roman"/>
          </w:rPr>
          <w:t>in our simulations as well. When managing only species 1</w:t>
        </w:r>
      </w:ins>
      <w:ins w:id="1389" w:author="Colin Dassow" w:date="2020-12-27T10:46:00Z">
        <w:r w:rsidR="00125C23">
          <w:rPr>
            <w:rFonts w:ascii="Times New Roman" w:hAnsi="Times New Roman" w:cs="Times New Roman"/>
          </w:rPr>
          <w:t>, stocking species 1 can result in regime shifts when the number of fish stocked was too low</w:t>
        </w:r>
      </w:ins>
      <w:ins w:id="1390" w:author="Colin Dassow" w:date="2020-12-30T09:44:00Z">
        <w:r w:rsidR="008C2EAF">
          <w:rPr>
            <w:rFonts w:ascii="Times New Roman" w:hAnsi="Times New Roman" w:cs="Times New Roman"/>
          </w:rPr>
          <w:t xml:space="preserve">. </w:t>
        </w:r>
        <w:commentRangeStart w:id="1391"/>
        <w:r w:rsidR="008C2EAF">
          <w:rPr>
            <w:rFonts w:ascii="Times New Roman" w:hAnsi="Times New Roman" w:cs="Times New Roman"/>
          </w:rPr>
          <w:t xml:space="preserve">This </w:t>
        </w:r>
      </w:ins>
      <w:ins w:id="1392" w:author="Colin Dassow" w:date="2020-12-30T09:46:00Z">
        <w:r w:rsidR="008C2EAF">
          <w:rPr>
            <w:rFonts w:ascii="Times New Roman" w:hAnsi="Times New Roman" w:cs="Times New Roman"/>
          </w:rPr>
          <w:t>occurred</w:t>
        </w:r>
      </w:ins>
      <w:ins w:id="1393" w:author="Colin Dassow" w:date="2020-12-27T10:49:00Z">
        <w:r w:rsidR="00125C23">
          <w:rPr>
            <w:rFonts w:ascii="Times New Roman" w:hAnsi="Times New Roman" w:cs="Times New Roman"/>
          </w:rPr>
          <w:t xml:space="preserve"> under all species 1 harvest </w:t>
        </w:r>
        <w:r w:rsidR="008C2EAF">
          <w:rPr>
            <w:rFonts w:ascii="Times New Roman" w:hAnsi="Times New Roman" w:cs="Times New Roman"/>
          </w:rPr>
          <w:t>levels except the very lowest (F</w:t>
        </w:r>
        <w:r w:rsidR="00125C23">
          <w:rPr>
            <w:rFonts w:ascii="Times New Roman" w:hAnsi="Times New Roman" w:cs="Times New Roman"/>
          </w:rPr>
          <w:t>ig 2)</w:t>
        </w:r>
      </w:ins>
      <w:ins w:id="1394" w:author="Colin Dassow" w:date="2020-12-27T10:46:00Z">
        <w:r w:rsidR="00125C23">
          <w:rPr>
            <w:rFonts w:ascii="Times New Roman" w:hAnsi="Times New Roman" w:cs="Times New Roman"/>
          </w:rPr>
          <w:t>.</w:t>
        </w:r>
      </w:ins>
      <w:commentRangeEnd w:id="1391"/>
      <w:ins w:id="1395" w:author="Colin Dassow" w:date="2020-12-30T09:47:00Z">
        <w:r w:rsidR="008C2EAF">
          <w:rPr>
            <w:rStyle w:val="CommentReference"/>
          </w:rPr>
          <w:commentReference w:id="1391"/>
        </w:r>
      </w:ins>
      <w:ins w:id="1396" w:author="Colin Dassow" w:date="2020-12-27T10:46:00Z">
        <w:r w:rsidR="00125C23">
          <w:rPr>
            <w:rFonts w:ascii="Times New Roman" w:hAnsi="Times New Roman" w:cs="Times New Roman"/>
          </w:rPr>
          <w:t xml:space="preserve"> </w:t>
        </w:r>
      </w:ins>
      <w:r w:rsidR="00261A1B">
        <w:rPr>
          <w:rFonts w:ascii="Times New Roman" w:hAnsi="Times New Roman" w:cs="Times New Roman"/>
        </w:rPr>
        <w:t>However, w</w:t>
      </w:r>
      <w:r w:rsidR="00261A1B" w:rsidRPr="00B233A4">
        <w:rPr>
          <w:rFonts w:ascii="Times New Roman" w:hAnsi="Times New Roman" w:cs="Times New Roman"/>
        </w:rPr>
        <w:t xml:space="preserve">hen </w:t>
      </w:r>
      <w:del w:id="1397" w:author="Colin Dassow" w:date="2020-12-27T10:23:00Z">
        <w:r w:rsidR="00261A1B" w:rsidRPr="00B233A4" w:rsidDel="00C531EC">
          <w:rPr>
            <w:rFonts w:ascii="Times New Roman" w:hAnsi="Times New Roman" w:cs="Times New Roman"/>
          </w:rPr>
          <w:delText xml:space="preserve">management of species 1 and species </w:delText>
        </w:r>
        <w:commentRangeStart w:id="1398"/>
        <w:commentRangeStart w:id="1399"/>
        <w:commentRangeStart w:id="1400"/>
        <w:r w:rsidR="00261A1B" w:rsidRPr="00B233A4" w:rsidDel="00C531EC">
          <w:rPr>
            <w:rFonts w:ascii="Times New Roman" w:hAnsi="Times New Roman" w:cs="Times New Roman"/>
          </w:rPr>
          <w:delText xml:space="preserve">2 </w:delText>
        </w:r>
        <w:r w:rsidR="00261A1B" w:rsidDel="00C531EC">
          <w:rPr>
            <w:rFonts w:ascii="Times New Roman" w:hAnsi="Times New Roman" w:cs="Times New Roman"/>
          </w:rPr>
          <w:delText>co-</w:delText>
        </w:r>
        <w:r w:rsidR="00261A1B" w:rsidRPr="00B233A4" w:rsidDel="00C531EC">
          <w:rPr>
            <w:rFonts w:ascii="Times New Roman" w:hAnsi="Times New Roman" w:cs="Times New Roman"/>
          </w:rPr>
          <w:delText>occurs</w:delText>
        </w:r>
      </w:del>
      <w:ins w:id="1401" w:author="Colin Dassow" w:date="2020-12-27T10:23:00Z">
        <w:r w:rsidR="00C531EC">
          <w:rPr>
            <w:rFonts w:ascii="Times New Roman" w:hAnsi="Times New Roman" w:cs="Times New Roman"/>
          </w:rPr>
          <w:t>the manager considers the interaction between species</w:t>
        </w:r>
      </w:ins>
      <w:r w:rsidR="00261A1B">
        <w:rPr>
          <w:rFonts w:ascii="Times New Roman" w:hAnsi="Times New Roman" w:cs="Times New Roman"/>
        </w:rPr>
        <w:t>,</w:t>
      </w:r>
      <w:r w:rsidR="00261A1B" w:rsidRPr="00B233A4">
        <w:rPr>
          <w:rFonts w:ascii="Times New Roman" w:hAnsi="Times New Roman" w:cs="Times New Roman"/>
        </w:rPr>
        <w:t xml:space="preserve"> the options</w:t>
      </w:r>
      <w:del w:id="1402" w:author="Colin Dassow" w:date="2020-12-27T10:24:00Z">
        <w:r w:rsidR="00261A1B" w:rsidRPr="00B233A4" w:rsidDel="00C531EC">
          <w:rPr>
            <w:rFonts w:ascii="Times New Roman" w:hAnsi="Times New Roman" w:cs="Times New Roman"/>
          </w:rPr>
          <w:delText xml:space="preserve"> for ma</w:delText>
        </w:r>
      </w:del>
      <w:del w:id="1403" w:author="Colin Dassow" w:date="2020-12-27T10:23:00Z">
        <w:r w:rsidR="00261A1B" w:rsidRPr="00B233A4" w:rsidDel="00C531EC">
          <w:rPr>
            <w:rFonts w:ascii="Times New Roman" w:hAnsi="Times New Roman" w:cs="Times New Roman"/>
          </w:rPr>
          <w:delText>nagers</w:delText>
        </w:r>
      </w:del>
      <w:r w:rsidR="00261A1B" w:rsidRPr="00B233A4">
        <w:rPr>
          <w:rFonts w:ascii="Times New Roman" w:hAnsi="Times New Roman" w:cs="Times New Roman"/>
        </w:rPr>
        <w:t xml:space="preserve"> expand</w:t>
      </w:r>
      <w:del w:id="1404" w:author="Colin Dassow" w:date="2020-12-27T10:23:00Z">
        <w:r w:rsidR="00261A1B" w:rsidDel="00C531EC">
          <w:rPr>
            <w:rFonts w:ascii="Times New Roman" w:hAnsi="Times New Roman" w:cs="Times New Roman"/>
          </w:rPr>
          <w:delText>ed</w:delText>
        </w:r>
      </w:del>
      <w:r w:rsidR="00261A1B" w:rsidRPr="00B233A4">
        <w:rPr>
          <w:rFonts w:ascii="Times New Roman" w:hAnsi="Times New Roman" w:cs="Times New Roman"/>
        </w:rPr>
        <w:t xml:space="preserve"> from stocking and harvest regulations for species</w:t>
      </w:r>
      <w:r w:rsidR="00261A1B">
        <w:rPr>
          <w:rFonts w:ascii="Times New Roman" w:hAnsi="Times New Roman" w:cs="Times New Roman"/>
        </w:rPr>
        <w:t xml:space="preserve"> </w:t>
      </w:r>
      <w:r w:rsidR="00261A1B" w:rsidRPr="00B233A4">
        <w:rPr>
          <w:rFonts w:ascii="Times New Roman" w:hAnsi="Times New Roman" w:cs="Times New Roman"/>
        </w:rPr>
        <w:t xml:space="preserve">1 to stocking and harvest regulations for both species, doubling the number of options available to </w:t>
      </w:r>
      <w:del w:id="1405" w:author="Colin Dassow" w:date="2020-12-30T10:16:00Z">
        <w:r w:rsidR="00261A1B" w:rsidRPr="00B233A4" w:rsidDel="00114310">
          <w:rPr>
            <w:rFonts w:ascii="Times New Roman" w:hAnsi="Times New Roman" w:cs="Times New Roman"/>
          </w:rPr>
          <w:delText>achieve desired outcomes</w:delText>
        </w:r>
      </w:del>
      <w:ins w:id="1406" w:author="Colin Dassow" w:date="2020-12-30T10:16:00Z">
        <w:r w:rsidR="00114310">
          <w:rPr>
            <w:rFonts w:ascii="Times New Roman" w:hAnsi="Times New Roman" w:cs="Times New Roman"/>
          </w:rPr>
          <w:t>the manager</w:t>
        </w:r>
      </w:ins>
      <w:del w:id="1407" w:author="Chelsey Nieman" w:date="2020-12-28T10:48:00Z">
        <w:r w:rsidR="00261A1B" w:rsidRPr="00B233A4" w:rsidDel="000608C0">
          <w:rPr>
            <w:rFonts w:ascii="Times New Roman" w:hAnsi="Times New Roman" w:cs="Times New Roman"/>
          </w:rPr>
          <w:delText>.</w:delText>
        </w:r>
        <w:r w:rsidR="00261A1B" w:rsidDel="000608C0">
          <w:rPr>
            <w:rFonts w:ascii="Times New Roman" w:hAnsi="Times New Roman" w:cs="Times New Roman"/>
          </w:rPr>
          <w:delText xml:space="preserve"> </w:delText>
        </w:r>
        <w:commentRangeStart w:id="1408"/>
        <w:commentRangeStart w:id="1409"/>
        <w:r w:rsidR="00261A1B" w:rsidDel="000608C0">
          <w:rPr>
            <w:rFonts w:ascii="Times New Roman" w:hAnsi="Times New Roman" w:cs="Times New Roman"/>
          </w:rPr>
          <w:delText xml:space="preserve">In this scenario in which both species are managed (Figure 2), </w:delText>
        </w:r>
        <w:r w:rsidR="00261A1B" w:rsidRPr="00B233A4" w:rsidDel="000608C0">
          <w:rPr>
            <w:rFonts w:ascii="Times New Roman" w:hAnsi="Times New Roman" w:cs="Times New Roman"/>
          </w:rPr>
          <w:delText xml:space="preserve">the manager </w:delText>
        </w:r>
        <w:r w:rsidR="00261A1B" w:rsidDel="000608C0">
          <w:rPr>
            <w:rFonts w:ascii="Times New Roman" w:hAnsi="Times New Roman" w:cs="Times New Roman"/>
          </w:rPr>
          <w:delText xml:space="preserve">can </w:delText>
        </w:r>
        <w:r w:rsidR="00261A1B" w:rsidRPr="00B233A4" w:rsidDel="000608C0">
          <w:rPr>
            <w:rFonts w:ascii="Times New Roman" w:hAnsi="Times New Roman" w:cs="Times New Roman"/>
          </w:rPr>
          <w:delText>regulate harvest on both species and stocks species 1 in order to allow species 1 to dominate over species 2</w:delText>
        </w:r>
      </w:del>
      <w:r w:rsidR="00261A1B" w:rsidRPr="00B233A4">
        <w:rPr>
          <w:rFonts w:ascii="Times New Roman" w:hAnsi="Times New Roman" w:cs="Times New Roman"/>
        </w:rPr>
        <w:t>.</w:t>
      </w:r>
      <w:commentRangeEnd w:id="1408"/>
      <w:r w:rsidR="00817B08">
        <w:rPr>
          <w:rStyle w:val="CommentReference"/>
        </w:rPr>
        <w:commentReference w:id="1408"/>
      </w:r>
      <w:commentRangeEnd w:id="1409"/>
      <w:r w:rsidR="000608C0">
        <w:rPr>
          <w:rStyle w:val="CommentReference"/>
        </w:rPr>
        <w:commentReference w:id="1409"/>
      </w:r>
      <w:r w:rsidR="00261A1B" w:rsidRPr="00B233A4">
        <w:rPr>
          <w:rFonts w:ascii="Times New Roman" w:hAnsi="Times New Roman" w:cs="Times New Roman"/>
        </w:rPr>
        <w:t xml:space="preserve"> When species 1 is established as the dominant species and a small amount </w:t>
      </w:r>
      <w:commentRangeEnd w:id="1398"/>
      <w:r w:rsidR="00D004EC">
        <w:rPr>
          <w:rStyle w:val="CommentReference"/>
        </w:rPr>
        <w:commentReference w:id="1398"/>
      </w:r>
      <w:commentRangeEnd w:id="1399"/>
      <w:r w:rsidR="00B30CCA">
        <w:rPr>
          <w:rStyle w:val="CommentReference"/>
        </w:rPr>
        <w:commentReference w:id="1399"/>
      </w:r>
      <w:commentRangeEnd w:id="1400"/>
      <w:r w:rsidR="00C531EC">
        <w:rPr>
          <w:rStyle w:val="CommentReference"/>
        </w:rPr>
        <w:commentReference w:id="1400"/>
      </w:r>
      <w:r w:rsidR="00261A1B" w:rsidRPr="00B233A4">
        <w:rPr>
          <w:rFonts w:ascii="Times New Roman" w:hAnsi="Times New Roman" w:cs="Times New Roman"/>
        </w:rPr>
        <w:t>of fishing mortality is</w:t>
      </w:r>
      <w:r w:rsidR="00261A1B">
        <w:rPr>
          <w:rFonts w:ascii="Times New Roman" w:hAnsi="Times New Roman" w:cs="Times New Roman"/>
        </w:rPr>
        <w:t xml:space="preserve"> applied</w:t>
      </w:r>
      <w:r w:rsidR="00261A1B" w:rsidRPr="00B233A4">
        <w:rPr>
          <w:rFonts w:ascii="Times New Roman" w:hAnsi="Times New Roman" w:cs="Times New Roman"/>
        </w:rPr>
        <w:t xml:space="preserve"> on species 2, the system </w:t>
      </w:r>
      <w:del w:id="1410" w:author="Chelsey Nieman" w:date="2020-12-28T09:45:00Z">
        <w:r w:rsidR="00261A1B" w:rsidRPr="00B233A4" w:rsidDel="004860B5">
          <w:rPr>
            <w:rFonts w:ascii="Times New Roman" w:hAnsi="Times New Roman" w:cs="Times New Roman"/>
          </w:rPr>
          <w:delText>is able to</w:delText>
        </w:r>
      </w:del>
      <w:ins w:id="1411" w:author="Chelsey Nieman" w:date="2020-12-28T09:45:00Z">
        <w:r w:rsidR="004860B5">
          <w:rPr>
            <w:rFonts w:ascii="Times New Roman" w:hAnsi="Times New Roman" w:cs="Times New Roman"/>
          </w:rPr>
          <w:t>can</w:t>
        </w:r>
      </w:ins>
      <w:r w:rsidR="00261A1B" w:rsidRPr="00B233A4">
        <w:rPr>
          <w:rFonts w:ascii="Times New Roman" w:hAnsi="Times New Roman" w:cs="Times New Roman"/>
        </w:rPr>
        <w:t xml:space="preserve"> maintain species 1 dominance under all but the most intense harvest</w:t>
      </w:r>
      <w:r w:rsidR="00261A1B">
        <w:rPr>
          <w:rFonts w:ascii="Times New Roman" w:hAnsi="Times New Roman" w:cs="Times New Roman"/>
        </w:rPr>
        <w:t xml:space="preserve"> scenarios</w:t>
      </w:r>
      <w:r w:rsidR="00261A1B" w:rsidRPr="00B233A4">
        <w:rPr>
          <w:rFonts w:ascii="Times New Roman" w:hAnsi="Times New Roman" w:cs="Times New Roman"/>
        </w:rPr>
        <w:t xml:space="preserve"> on species 1 with no stocking necessary. A</w:t>
      </w:r>
      <w:ins w:id="1412" w:author="Colin Dassow" w:date="2020-12-27T10:57:00Z">
        <w:r w:rsidR="00C25205">
          <w:rPr>
            <w:rFonts w:ascii="Times New Roman" w:hAnsi="Times New Roman" w:cs="Times New Roman"/>
          </w:rPr>
          <w:t>llowing increased harvest on species 2</w:t>
        </w:r>
      </w:ins>
      <w:del w:id="1413" w:author="Colin Dassow" w:date="2020-12-27T10:57:00Z">
        <w:r w:rsidR="00261A1B" w:rsidRPr="00B233A4" w:rsidDel="00C25205">
          <w:rPr>
            <w:rFonts w:ascii="Times New Roman" w:hAnsi="Times New Roman" w:cs="Times New Roman"/>
          </w:rPr>
          <w:delText xml:space="preserve"> small amount of stocking</w:delText>
        </w:r>
      </w:del>
      <w:r>
        <w:rPr>
          <w:rFonts w:ascii="Times New Roman" w:hAnsi="Times New Roman" w:cs="Times New Roman"/>
        </w:rPr>
        <w:t xml:space="preserve">, </w:t>
      </w:r>
      <w:r w:rsidR="007B32BF">
        <w:rPr>
          <w:rFonts w:ascii="Times New Roman" w:hAnsi="Times New Roman" w:cs="Times New Roman"/>
        </w:rPr>
        <w:t>in combination</w:t>
      </w:r>
      <w:r>
        <w:rPr>
          <w:rFonts w:ascii="Times New Roman" w:hAnsi="Times New Roman" w:cs="Times New Roman"/>
        </w:rPr>
        <w:t xml:space="preserve"> with </w:t>
      </w:r>
      <w:del w:id="1414" w:author="Colin Dassow" w:date="2020-12-27T10:57:00Z">
        <w:r w:rsidDel="00C25205">
          <w:rPr>
            <w:rFonts w:ascii="Times New Roman" w:hAnsi="Times New Roman" w:cs="Times New Roman"/>
          </w:rPr>
          <w:delText>species 2 harvest</w:delText>
        </w:r>
      </w:del>
      <w:ins w:id="1415" w:author="Colin Dassow" w:date="2020-12-27T10:57:00Z">
        <w:r w:rsidR="00C25205">
          <w:rPr>
            <w:rFonts w:ascii="Times New Roman" w:hAnsi="Times New Roman" w:cs="Times New Roman"/>
          </w:rPr>
          <w:t>a small amount of species 1 stocking</w:t>
        </w:r>
      </w:ins>
      <w:r>
        <w:rPr>
          <w:rFonts w:ascii="Times New Roman" w:hAnsi="Times New Roman" w:cs="Times New Roman"/>
        </w:rPr>
        <w:t xml:space="preserve">, </w:t>
      </w:r>
      <w:r w:rsidR="00261A1B">
        <w:rPr>
          <w:rFonts w:ascii="Times New Roman" w:hAnsi="Times New Roman" w:cs="Times New Roman"/>
        </w:rPr>
        <w:t>was</w:t>
      </w:r>
      <w:r w:rsidR="00261A1B" w:rsidRPr="00B233A4">
        <w:rPr>
          <w:rFonts w:ascii="Times New Roman" w:hAnsi="Times New Roman" w:cs="Times New Roman"/>
        </w:rPr>
        <w:t xml:space="preserve"> able to overcome extreme harvest effects and allow for species 1 to dominate across any harvest rate (Fig. 2). </w:t>
      </w:r>
      <w:ins w:id="1416" w:author="Colin Dassow" w:date="2020-12-27T10:58:00Z">
        <w:r w:rsidR="00C25205">
          <w:rPr>
            <w:rFonts w:ascii="Times New Roman" w:hAnsi="Times New Roman" w:cs="Times New Roman"/>
          </w:rPr>
          <w:t xml:space="preserve">In other words, accounting for the ecological interactions between species allowed the manager to use harvest of species 2 to increase the </w:t>
        </w:r>
      </w:ins>
      <w:ins w:id="1417" w:author="Colin Dassow" w:date="2020-12-27T11:01:00Z">
        <w:r w:rsidR="00C25205">
          <w:rPr>
            <w:rFonts w:ascii="Times New Roman" w:hAnsi="Times New Roman" w:cs="Times New Roman"/>
          </w:rPr>
          <w:t>number of species 1 management options that would maintain its d</w:t>
        </w:r>
      </w:ins>
      <w:ins w:id="1418" w:author="Colin Dassow" w:date="2020-12-27T11:02:00Z">
        <w:r w:rsidR="00C25205">
          <w:rPr>
            <w:rFonts w:ascii="Times New Roman" w:hAnsi="Times New Roman" w:cs="Times New Roman"/>
          </w:rPr>
          <w:t xml:space="preserve">ominance. </w:t>
        </w:r>
      </w:ins>
      <w:commentRangeStart w:id="1419"/>
      <w:commentRangeStart w:id="1420"/>
      <w:commentRangeStart w:id="1421"/>
      <w:r w:rsidR="00261A1B">
        <w:rPr>
          <w:rFonts w:ascii="Times New Roman" w:hAnsi="Times New Roman" w:cs="Times New Roman"/>
        </w:rPr>
        <w:t>These</w:t>
      </w:r>
      <w:commentRangeEnd w:id="1419"/>
      <w:r w:rsidR="00D004EC">
        <w:rPr>
          <w:rStyle w:val="CommentReference"/>
        </w:rPr>
        <w:commentReference w:id="1419"/>
      </w:r>
      <w:r w:rsidR="00261A1B">
        <w:rPr>
          <w:rFonts w:ascii="Times New Roman" w:hAnsi="Times New Roman" w:cs="Times New Roman"/>
        </w:rPr>
        <w:t xml:space="preserve"> analyses were also conducted in a model scenario where the undesirable species (species 2) was initially dominant and the management goal was to flip the system to favor species 1.</w:t>
      </w:r>
      <w:commentRangeEnd w:id="1420"/>
      <w:r w:rsidR="00261A1B">
        <w:rPr>
          <w:rStyle w:val="CommentReference"/>
        </w:rPr>
        <w:commentReference w:id="1420"/>
      </w:r>
      <w:commentRangeEnd w:id="1421"/>
      <w:r w:rsidR="00B30CCA">
        <w:rPr>
          <w:rStyle w:val="CommentReference"/>
        </w:rPr>
        <w:commentReference w:id="1421"/>
      </w:r>
      <w:r w:rsidR="00261A1B">
        <w:rPr>
          <w:rFonts w:ascii="Times New Roman" w:hAnsi="Times New Roman" w:cs="Times New Roman"/>
        </w:rPr>
        <w:t xml:space="preserve"> The dynamics in that scenario mirror those presented in figure 2, but because of the initial dominance of species 2, the magnitude of management action (stocking or harvest) needed to flip to system towards species 1 is </w:t>
      </w:r>
      <w:r w:rsidR="00E66621">
        <w:rPr>
          <w:rFonts w:ascii="Times New Roman" w:hAnsi="Times New Roman" w:cs="Times New Roman"/>
        </w:rPr>
        <w:t>higher to account for</w:t>
      </w:r>
      <w:r w:rsidR="00261A1B">
        <w:rPr>
          <w:rFonts w:ascii="Times New Roman" w:hAnsi="Times New Roman" w:cs="Times New Roman"/>
        </w:rPr>
        <w:t xml:space="preserve"> initial dominance of species 2.</w:t>
      </w:r>
    </w:p>
    <w:p w14:paraId="489D0C65" w14:textId="4259B10E" w:rsidR="00DB5BA4" w:rsidRPr="00B233A4" w:rsidRDefault="00686B5C" w:rsidP="003A2A6C">
      <w:pPr>
        <w:pStyle w:val="CaptionedFigure"/>
        <w:keepNext w:val="0"/>
        <w:widowControl w:val="0"/>
        <w:suppressLineNumbers/>
        <w:rPr>
          <w:rFonts w:ascii="Times New Roman" w:hAnsi="Times New Roman" w:cs="Times New Roman"/>
        </w:rPr>
      </w:pPr>
      <w:del w:id="1422" w:author="Chelsey Nieman" w:date="2020-12-30T11:51:00Z">
        <w:r w:rsidDel="00B55B9B">
          <w:rPr>
            <w:rFonts w:ascii="Times New Roman" w:hAnsi="Times New Roman" w:cs="Times New Roman"/>
            <w:noProof/>
          </w:rPr>
          <w:drawing>
            <wp:inline distT="0" distB="0" distL="0" distR="0" wp14:anchorId="3B746175" wp14:editId="743B9B59">
              <wp:extent cx="4172532" cy="41725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isocline.png"/>
                      <pic:cNvPicPr/>
                    </pic:nvPicPr>
                    <pic:blipFill>
                      <a:blip r:embed="rId14">
                        <a:extLst>
                          <a:ext uri="{28A0092B-C50C-407E-A947-70E740481C1C}">
                            <a14:useLocalDpi xmlns:a14="http://schemas.microsoft.com/office/drawing/2010/main" val="0"/>
                          </a:ext>
                        </a:extLst>
                      </a:blip>
                      <a:stretch>
                        <a:fillRect/>
                      </a:stretch>
                    </pic:blipFill>
                    <pic:spPr>
                      <a:xfrm>
                        <a:off x="0" y="0"/>
                        <a:ext cx="4172532" cy="4172532"/>
                      </a:xfrm>
                      <a:prstGeom prst="rect">
                        <a:avLst/>
                      </a:prstGeom>
                    </pic:spPr>
                  </pic:pic>
                </a:graphicData>
              </a:graphic>
            </wp:inline>
          </w:drawing>
        </w:r>
      </w:del>
      <w:ins w:id="1423" w:author="Chelsey Nieman" w:date="2020-12-30T11:51:00Z">
        <w:r w:rsidR="00B55B9B">
          <w:rPr>
            <w:rFonts w:ascii="Times New Roman" w:hAnsi="Times New Roman" w:cs="Times New Roman"/>
            <w:noProof/>
          </w:rPr>
          <w:drawing>
            <wp:inline distT="0" distB="0" distL="0" distR="0" wp14:anchorId="05EA46E6" wp14:editId="4F10AD23">
              <wp:extent cx="4618653" cy="3720582"/>
              <wp:effectExtent l="0" t="0" r="444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4623045" cy="3724120"/>
                      </a:xfrm>
                      <a:prstGeom prst="rect">
                        <a:avLst/>
                      </a:prstGeom>
                    </pic:spPr>
                  </pic:pic>
                </a:graphicData>
              </a:graphic>
            </wp:inline>
          </w:drawing>
        </w:r>
      </w:ins>
    </w:p>
    <w:p w14:paraId="4BF169C3" w14:textId="0338D32B" w:rsidR="00DB5BA4" w:rsidRPr="00B233A4" w:rsidRDefault="00062887" w:rsidP="003A2A6C">
      <w:pPr>
        <w:pStyle w:val="ImageCaption"/>
        <w:widowControl w:val="0"/>
        <w:suppressLineNumbers/>
        <w:rPr>
          <w:rFonts w:ascii="Times New Roman" w:hAnsi="Times New Roman" w:cs="Times New Roman"/>
        </w:rPr>
      </w:pPr>
      <w:commentRangeStart w:id="1424"/>
      <w:commentRangeStart w:id="1425"/>
      <w:commentRangeStart w:id="1426"/>
      <w:commentRangeStart w:id="1427"/>
      <w:commentRangeStart w:id="1428"/>
      <w:commentRangeStart w:id="1429"/>
      <w:commentRangeStart w:id="1430"/>
      <w:commentRangeStart w:id="1431"/>
      <w:r w:rsidRPr="00B233A4">
        <w:rPr>
          <w:rFonts w:ascii="Times New Roman" w:hAnsi="Times New Roman" w:cs="Times New Roman"/>
        </w:rPr>
        <w:t>Figure</w:t>
      </w:r>
      <w:commentRangeEnd w:id="1424"/>
      <w:commentRangeEnd w:id="1426"/>
      <w:r w:rsidR="00D323D4">
        <w:rPr>
          <w:rStyle w:val="CommentReference"/>
          <w:i w:val="0"/>
        </w:rPr>
        <w:commentReference w:id="1424"/>
      </w:r>
      <w:commentRangeEnd w:id="1425"/>
      <w:r w:rsidR="00CB2E5A">
        <w:rPr>
          <w:rStyle w:val="CommentReference"/>
          <w:i w:val="0"/>
        </w:rPr>
        <w:commentReference w:id="1425"/>
      </w:r>
      <w:r w:rsidR="00C65870">
        <w:rPr>
          <w:rStyle w:val="CommentReference"/>
          <w:i w:val="0"/>
        </w:rPr>
        <w:commentReference w:id="1426"/>
      </w:r>
      <w:commentRangeEnd w:id="1427"/>
      <w:r w:rsidR="00C531EC">
        <w:rPr>
          <w:rStyle w:val="CommentReference"/>
          <w:i w:val="0"/>
        </w:rPr>
        <w:commentReference w:id="1427"/>
      </w:r>
      <w:r w:rsidRPr="00B233A4">
        <w:rPr>
          <w:rFonts w:ascii="Times New Roman" w:hAnsi="Times New Roman" w:cs="Times New Roman"/>
        </w:rPr>
        <w:t xml:space="preserve"> 2</w:t>
      </w:r>
      <w:commentRangeEnd w:id="1428"/>
      <w:r w:rsidR="00B56336">
        <w:rPr>
          <w:rStyle w:val="CommentReference"/>
          <w:i w:val="0"/>
        </w:rPr>
        <w:commentReference w:id="1428"/>
      </w:r>
      <w:commentRangeEnd w:id="1429"/>
      <w:r w:rsidR="00B30CCA">
        <w:rPr>
          <w:rStyle w:val="CommentReference"/>
          <w:i w:val="0"/>
        </w:rPr>
        <w:commentReference w:id="1429"/>
      </w:r>
      <w:commentRangeEnd w:id="1430"/>
      <w:r w:rsidR="00720D6D">
        <w:rPr>
          <w:rStyle w:val="CommentReference"/>
          <w:i w:val="0"/>
        </w:rPr>
        <w:commentReference w:id="1430"/>
      </w:r>
      <w:commentRangeEnd w:id="1431"/>
      <w:r w:rsidR="00817B08">
        <w:rPr>
          <w:rStyle w:val="CommentReference"/>
          <w:i w:val="0"/>
        </w:rPr>
        <w:commentReference w:id="1431"/>
      </w:r>
      <w:r w:rsidRPr="00B233A4">
        <w:rPr>
          <w:rFonts w:ascii="Times New Roman" w:hAnsi="Times New Roman" w:cs="Times New Roman"/>
        </w:rPr>
        <w:t xml:space="preserve">. </w:t>
      </w:r>
      <w:ins w:id="1432" w:author="Colin Dassow" w:date="2020-12-27T10:26:00Z">
        <w:r w:rsidR="00C531EC">
          <w:rPr>
            <w:rFonts w:ascii="Times New Roman" w:hAnsi="Times New Roman" w:cs="Times New Roman"/>
          </w:rPr>
          <w:t xml:space="preserve">Isoclines here separate different outcomes for two management approaches. </w:t>
        </w:r>
      </w:ins>
      <w:r w:rsidR="003B3D13">
        <w:rPr>
          <w:rFonts w:ascii="Times New Roman" w:hAnsi="Times New Roman" w:cs="Times New Roman"/>
        </w:rPr>
        <w:t>Species 1 domina</w:t>
      </w:r>
      <w:ins w:id="1433" w:author="Colin Dassow" w:date="2020-12-27T10:26:00Z">
        <w:r w:rsidR="00C531EC">
          <w:rPr>
            <w:rFonts w:ascii="Times New Roman" w:hAnsi="Times New Roman" w:cs="Times New Roman"/>
          </w:rPr>
          <w:t xml:space="preserve">tes in </w:t>
        </w:r>
      </w:ins>
      <w:del w:id="1434" w:author="Colin Dassow" w:date="2020-12-27T10:26:00Z">
        <w:r w:rsidR="003B3D13" w:rsidDel="00C531EC">
          <w:rPr>
            <w:rFonts w:ascii="Times New Roman" w:hAnsi="Times New Roman" w:cs="Times New Roman"/>
          </w:rPr>
          <w:delText xml:space="preserve">nce isocline where </w:delText>
        </w:r>
      </w:del>
      <w:r w:rsidR="003B3D13">
        <w:rPr>
          <w:rFonts w:ascii="Times New Roman" w:hAnsi="Times New Roman" w:cs="Times New Roman"/>
        </w:rPr>
        <w:t>areas above line</w:t>
      </w:r>
      <w:del w:id="1435" w:author="Colin Dassow" w:date="2020-12-27T10:27:00Z">
        <w:r w:rsidR="003B3D13" w:rsidDel="00C531EC">
          <w:rPr>
            <w:rFonts w:ascii="Times New Roman" w:hAnsi="Times New Roman" w:cs="Times New Roman"/>
          </w:rPr>
          <w:delText xml:space="preserve"> represent </w:delText>
        </w:r>
      </w:del>
      <w:del w:id="1436" w:author="Stuart Jones" w:date="2020-12-22T14:11:00Z">
        <w:r w:rsidR="003B3D13" w:rsidDel="00B56336">
          <w:rPr>
            <w:rFonts w:ascii="Times New Roman" w:hAnsi="Times New Roman" w:cs="Times New Roman"/>
          </w:rPr>
          <w:delText>species 1 stocking and harvest combinations</w:delText>
        </w:r>
      </w:del>
      <w:ins w:id="1437" w:author="Stuart Jones" w:date="2020-12-22T14:11:00Z">
        <w:del w:id="1438" w:author="Colin Dassow" w:date="2020-12-27T10:27:00Z">
          <w:r w:rsidR="00B56336" w:rsidDel="00C531EC">
            <w:rPr>
              <w:rFonts w:ascii="Times New Roman" w:hAnsi="Times New Roman" w:cs="Times New Roman"/>
            </w:rPr>
            <w:delText>management strategies</w:delText>
          </w:r>
        </w:del>
      </w:ins>
      <w:del w:id="1439" w:author="Colin Dassow" w:date="2020-12-27T10:27:00Z">
        <w:r w:rsidR="003B3D13" w:rsidDel="00C531EC">
          <w:rPr>
            <w:rFonts w:ascii="Times New Roman" w:hAnsi="Times New Roman" w:cs="Times New Roman"/>
          </w:rPr>
          <w:delText xml:space="preserve"> that allow species 1 to dominate</w:delText>
        </w:r>
      </w:del>
      <w:r w:rsidR="003B3D13">
        <w:rPr>
          <w:rFonts w:ascii="Times New Roman" w:hAnsi="Times New Roman" w:cs="Times New Roman"/>
        </w:rPr>
        <w:t xml:space="preserve">. Areas below the isoclines represent </w:t>
      </w:r>
      <w:ins w:id="1440" w:author="Colin Dassow" w:date="2020-12-27T10:27:00Z">
        <w:r w:rsidR="00C531EC">
          <w:rPr>
            <w:rFonts w:ascii="Times New Roman" w:hAnsi="Times New Roman" w:cs="Times New Roman"/>
          </w:rPr>
          <w:t>outcomes</w:t>
        </w:r>
      </w:ins>
      <w:del w:id="1441" w:author="Colin Dassow" w:date="2020-12-27T10:27:00Z">
        <w:r w:rsidR="003B3D13" w:rsidDel="00C531EC">
          <w:rPr>
            <w:rFonts w:ascii="Times New Roman" w:hAnsi="Times New Roman" w:cs="Times New Roman"/>
          </w:rPr>
          <w:delText>scenarios</w:delText>
        </w:r>
      </w:del>
      <w:r w:rsidR="003B3D13">
        <w:rPr>
          <w:rFonts w:ascii="Times New Roman" w:hAnsi="Times New Roman" w:cs="Times New Roman"/>
        </w:rPr>
        <w:t xml:space="preserve"> where species 2 dominates. </w:t>
      </w:r>
      <w:ins w:id="1442" w:author="Chelsey Nieman" w:date="2020-12-28T11:59:00Z">
        <w:r w:rsidR="00D323D4">
          <w:rPr>
            <w:rFonts w:ascii="Times New Roman" w:hAnsi="Times New Roman" w:cs="Times New Roman"/>
          </w:rPr>
          <w:t>In this model experiment, s</w:t>
        </w:r>
      </w:ins>
      <w:del w:id="1443" w:author="Chelsey Nieman" w:date="2020-12-28T11:59:00Z">
        <w:r w:rsidR="003B3D13" w:rsidDel="00D323D4">
          <w:rPr>
            <w:rFonts w:ascii="Times New Roman" w:hAnsi="Times New Roman" w:cs="Times New Roman"/>
          </w:rPr>
          <w:delText>S</w:delText>
        </w:r>
      </w:del>
      <w:r w:rsidR="003B3D13">
        <w:rPr>
          <w:rFonts w:ascii="Times New Roman" w:hAnsi="Times New Roman" w:cs="Times New Roman"/>
        </w:rPr>
        <w:t xml:space="preserve">pecies 1 is initially dominant </w:t>
      </w:r>
      <w:r w:rsidR="009D2FB0">
        <w:rPr>
          <w:rFonts w:ascii="Times New Roman" w:hAnsi="Times New Roman" w:cs="Times New Roman"/>
        </w:rPr>
        <w:t xml:space="preserve">and </w:t>
      </w:r>
      <w:r w:rsidR="003B3D13">
        <w:rPr>
          <w:rFonts w:ascii="Times New Roman" w:hAnsi="Times New Roman" w:cs="Times New Roman"/>
        </w:rPr>
        <w:t xml:space="preserve">the management goal is </w:t>
      </w:r>
      <w:r w:rsidR="003B3D13">
        <w:rPr>
          <w:rFonts w:ascii="Times New Roman" w:hAnsi="Times New Roman" w:cs="Times New Roman"/>
        </w:rPr>
        <w:lastRenderedPageBreak/>
        <w:t>to maintain this dominance.</w:t>
      </w:r>
      <w:r w:rsidR="00261A1B" w:rsidRPr="00261A1B">
        <w:rPr>
          <w:rFonts w:ascii="Times New Roman" w:hAnsi="Times New Roman" w:cs="Times New Roman"/>
        </w:rPr>
        <w:t xml:space="preserve"> </w:t>
      </w:r>
      <w:r w:rsidR="00261A1B">
        <w:rPr>
          <w:rFonts w:ascii="Times New Roman" w:hAnsi="Times New Roman" w:cs="Times New Roman"/>
        </w:rPr>
        <w:t>Solid line</w:t>
      </w:r>
      <w:ins w:id="1444" w:author="Colin Dassow" w:date="2020-12-27T10:28:00Z">
        <w:r w:rsidR="00C531EC">
          <w:rPr>
            <w:rFonts w:ascii="Times New Roman" w:hAnsi="Times New Roman" w:cs="Times New Roman"/>
          </w:rPr>
          <w:t xml:space="preserve"> separates outcomes when the manager considers species interactions</w:t>
        </w:r>
      </w:ins>
      <w:del w:id="1445" w:author="Colin Dassow" w:date="2020-12-27T10:28:00Z">
        <w:r w:rsidR="00261A1B" w:rsidDel="00C531EC">
          <w:rPr>
            <w:rFonts w:ascii="Times New Roman" w:hAnsi="Times New Roman" w:cs="Times New Roman"/>
          </w:rPr>
          <w:delText xml:space="preserve"> indicates scenario in which </w:delText>
        </w:r>
      </w:del>
      <w:del w:id="1446" w:author="Colin Dassow" w:date="2020-12-27T10:27:00Z">
        <w:r w:rsidR="00261A1B" w:rsidDel="00C531EC">
          <w:rPr>
            <w:rFonts w:ascii="Times New Roman" w:hAnsi="Times New Roman" w:cs="Times New Roman"/>
          </w:rPr>
          <w:delText>species 2 is not harvested</w:delText>
        </w:r>
      </w:del>
      <w:r w:rsidR="00261A1B">
        <w:rPr>
          <w:rFonts w:ascii="Times New Roman" w:hAnsi="Times New Roman" w:cs="Times New Roman"/>
        </w:rPr>
        <w:t>, while the dashed</w:t>
      </w:r>
      <w:ins w:id="1447" w:author="Colin Dassow" w:date="2020-12-27T10:32:00Z">
        <w:r w:rsidR="00C531EC">
          <w:rPr>
            <w:rFonts w:ascii="Times New Roman" w:hAnsi="Times New Roman" w:cs="Times New Roman"/>
          </w:rPr>
          <w:t xml:space="preserve"> line separates outcomes where the manager </w:t>
        </w:r>
        <w:r w:rsidR="000E3FF6">
          <w:rPr>
            <w:rFonts w:ascii="Times New Roman" w:hAnsi="Times New Roman" w:cs="Times New Roman"/>
          </w:rPr>
          <w:t>only manages species 1.</w:t>
        </w:r>
      </w:ins>
      <w:del w:id="1448" w:author="Colin Dassow" w:date="2020-12-27T10:32:00Z">
        <w:r w:rsidR="00261A1B" w:rsidDel="00C531EC">
          <w:rPr>
            <w:rFonts w:ascii="Times New Roman" w:hAnsi="Times New Roman" w:cs="Times New Roman"/>
          </w:rPr>
          <w:delText xml:space="preserve"> lin</w:delText>
        </w:r>
      </w:del>
      <w:del w:id="1449" w:author="Colin Dassow" w:date="2020-12-27T10:31:00Z">
        <w:r w:rsidR="00261A1B" w:rsidDel="00C531EC">
          <w:rPr>
            <w:rFonts w:ascii="Times New Roman" w:hAnsi="Times New Roman" w:cs="Times New Roman"/>
          </w:rPr>
          <w:delText xml:space="preserve">e indicates a scenario in which species </w:delText>
        </w:r>
        <w:commentRangeStart w:id="1450"/>
        <w:commentRangeStart w:id="1451"/>
        <w:commentRangeStart w:id="1452"/>
        <w:r w:rsidR="00261A1B" w:rsidDel="00C531EC">
          <w:rPr>
            <w:rFonts w:ascii="Times New Roman" w:hAnsi="Times New Roman" w:cs="Times New Roman"/>
          </w:rPr>
          <w:delText>2</w:delText>
        </w:r>
      </w:del>
      <w:r w:rsidR="00261A1B">
        <w:rPr>
          <w:rFonts w:ascii="Times New Roman" w:hAnsi="Times New Roman" w:cs="Times New Roman"/>
        </w:rPr>
        <w:t xml:space="preserve"> </w:t>
      </w:r>
      <w:del w:id="1453" w:author="Colin Dassow" w:date="2020-12-27T10:29:00Z">
        <w:r w:rsidR="00261A1B" w:rsidDel="00C531EC">
          <w:rPr>
            <w:rFonts w:ascii="Times New Roman" w:hAnsi="Times New Roman" w:cs="Times New Roman"/>
          </w:rPr>
          <w:delText>is harvested</w:delText>
        </w:r>
        <w:commentRangeEnd w:id="1450"/>
        <w:r w:rsidR="00261A1B" w:rsidDel="00C531EC">
          <w:rPr>
            <w:rStyle w:val="CommentReference"/>
            <w:i w:val="0"/>
          </w:rPr>
          <w:commentReference w:id="1450"/>
        </w:r>
        <w:commentRangeEnd w:id="1451"/>
        <w:r w:rsidR="00E66621" w:rsidDel="00C531EC">
          <w:rPr>
            <w:rStyle w:val="CommentReference"/>
            <w:i w:val="0"/>
          </w:rPr>
          <w:commentReference w:id="1451"/>
        </w:r>
        <w:commentRangeEnd w:id="1452"/>
        <w:r w:rsidR="00C65870" w:rsidDel="00C531EC">
          <w:rPr>
            <w:rStyle w:val="CommentReference"/>
            <w:i w:val="0"/>
          </w:rPr>
          <w:commentReference w:id="1452"/>
        </w:r>
        <w:r w:rsidR="00E66621" w:rsidDel="00C531EC">
          <w:rPr>
            <w:rFonts w:ascii="Times New Roman" w:hAnsi="Times New Roman" w:cs="Times New Roman"/>
          </w:rPr>
          <w:delText xml:space="preserve"> at rate of 2</w:delText>
        </w:r>
        <w:r w:rsidR="00261A1B" w:rsidDel="00C531EC">
          <w:rPr>
            <w:rFonts w:ascii="Times New Roman" w:hAnsi="Times New Roman" w:cs="Times New Roman"/>
          </w:rPr>
          <w:delText>.</w:delText>
        </w:r>
      </w:del>
    </w:p>
    <w:p w14:paraId="0C2183A9" w14:textId="085148E9" w:rsidR="00261A1B" w:rsidRPr="00B233A4" w:rsidRDefault="00261A1B" w:rsidP="00261A1B">
      <w:pPr>
        <w:pStyle w:val="BodyText"/>
        <w:widowControl w:val="0"/>
        <w:suppressLineNumbers/>
        <w:ind w:firstLine="720"/>
        <w:rPr>
          <w:rFonts w:ascii="Times New Roman" w:hAnsi="Times New Roman" w:cs="Times New Roman"/>
        </w:rPr>
      </w:pPr>
      <w:commentRangeStart w:id="1454"/>
      <w:r>
        <w:rPr>
          <w:rFonts w:ascii="Times New Roman" w:hAnsi="Times New Roman" w:cs="Times New Roman"/>
        </w:rPr>
        <w:t xml:space="preserve">Investigation of the interactive effects of management on both species revealed that </w:t>
      </w:r>
      <w:del w:id="1455" w:author="Colin Dassow" w:date="2020-12-27T11:09:00Z">
        <w:r w:rsidDel="00817B08">
          <w:rPr>
            <w:rFonts w:ascii="Times New Roman" w:hAnsi="Times New Roman" w:cs="Times New Roman"/>
          </w:rPr>
          <w:delText xml:space="preserve">there are different, and sometimes </w:delText>
        </w:r>
        <w:commentRangeStart w:id="1456"/>
        <w:commentRangeStart w:id="1457"/>
        <w:r w:rsidDel="00817B08">
          <w:rPr>
            <w:rFonts w:ascii="Times New Roman" w:hAnsi="Times New Roman" w:cs="Times New Roman"/>
          </w:rPr>
          <w:delText xml:space="preserve">counter-intuitive </w:delText>
        </w:r>
        <w:commentRangeEnd w:id="1456"/>
        <w:r w:rsidR="00C65870" w:rsidDel="00817B08">
          <w:rPr>
            <w:rStyle w:val="CommentReference"/>
          </w:rPr>
          <w:commentReference w:id="1456"/>
        </w:r>
        <w:commentRangeEnd w:id="1457"/>
        <w:r w:rsidR="000E3FF6" w:rsidDel="00817B08">
          <w:rPr>
            <w:rStyle w:val="CommentReference"/>
          </w:rPr>
          <w:commentReference w:id="1457"/>
        </w:r>
        <w:r w:rsidDel="00817B08">
          <w:rPr>
            <w:rFonts w:ascii="Times New Roman" w:hAnsi="Times New Roman" w:cs="Times New Roman"/>
          </w:rPr>
          <w:delText xml:space="preserve">management interventions that </w:delText>
        </w:r>
      </w:del>
      <w:ins w:id="1458" w:author="Colin Dassow" w:date="2020-12-30T10:19:00Z">
        <w:r w:rsidR="00114310">
          <w:rPr>
            <w:rFonts w:ascii="Times New Roman" w:hAnsi="Times New Roman" w:cs="Times New Roman"/>
          </w:rPr>
          <w:t>species 1 dominance</w:t>
        </w:r>
      </w:ins>
      <w:ins w:id="1459" w:author="Colin Dassow" w:date="2020-12-27T11:11:00Z">
        <w:r w:rsidR="00817B08">
          <w:rPr>
            <w:rFonts w:ascii="Times New Roman" w:hAnsi="Times New Roman" w:cs="Times New Roman"/>
          </w:rPr>
          <w:t xml:space="preserve"> can be maintained through diverse management actions when accounting for interspecific interactions</w:t>
        </w:r>
      </w:ins>
      <w:del w:id="1460" w:author="Colin Dassow" w:date="2020-12-27T11:11:00Z">
        <w:r w:rsidDel="00817B08">
          <w:rPr>
            <w:rFonts w:ascii="Times New Roman" w:hAnsi="Times New Roman" w:cs="Times New Roman"/>
          </w:rPr>
          <w:delText>can lead to similar outcomes</w:delText>
        </w:r>
        <w:commentRangeEnd w:id="1454"/>
        <w:r w:rsidR="00B56336" w:rsidDel="00817B08">
          <w:rPr>
            <w:rStyle w:val="CommentReference"/>
          </w:rPr>
          <w:commentReference w:id="1454"/>
        </w:r>
      </w:del>
      <w:r>
        <w:rPr>
          <w:rFonts w:ascii="Times New Roman" w:hAnsi="Times New Roman" w:cs="Times New Roman"/>
        </w:rPr>
        <w:t xml:space="preserve">. </w:t>
      </w:r>
      <w:commentRangeStart w:id="1461"/>
      <w:commentRangeStart w:id="1462"/>
      <w:r>
        <w:rPr>
          <w:rFonts w:ascii="Times New Roman" w:hAnsi="Times New Roman" w:cs="Times New Roman"/>
        </w:rPr>
        <w:t>Consideration of species interactions allow</w:t>
      </w:r>
      <w:ins w:id="1463" w:author="Colin Dassow" w:date="2020-12-27T11:12:00Z">
        <w:r w:rsidR="00817B08">
          <w:rPr>
            <w:rFonts w:ascii="Times New Roman" w:hAnsi="Times New Roman" w:cs="Times New Roman"/>
          </w:rPr>
          <w:t>ed</w:t>
        </w:r>
      </w:ins>
      <w:r>
        <w:rPr>
          <w:rFonts w:ascii="Times New Roman" w:hAnsi="Times New Roman" w:cs="Times New Roman"/>
        </w:rPr>
        <w:t xml:space="preserve"> managers to combine direct management action (i.e. stocking) with indirect action (i.e. managing a competitor)</w:t>
      </w:r>
      <w:ins w:id="1464" w:author="Chelsey Nieman" w:date="2020-12-28T10:49:00Z">
        <w:r w:rsidR="000608C0">
          <w:rPr>
            <w:rFonts w:ascii="Times New Roman" w:hAnsi="Times New Roman" w:cs="Times New Roman"/>
          </w:rPr>
          <w:t xml:space="preserve">; these </w:t>
        </w:r>
      </w:ins>
      <w:del w:id="1465" w:author="Chelsey Nieman" w:date="2020-12-28T10:49:00Z">
        <w:r w:rsidDel="000608C0">
          <w:rPr>
            <w:rFonts w:ascii="Times New Roman" w:hAnsi="Times New Roman" w:cs="Times New Roman"/>
          </w:rPr>
          <w:delText>.</w:delText>
        </w:r>
      </w:del>
      <w:ins w:id="1466" w:author="Chelsey Nieman" w:date="2020-12-28T10:49:00Z">
        <w:r w:rsidR="000608C0">
          <w:rPr>
            <w:rFonts w:ascii="Times New Roman" w:hAnsi="Times New Roman" w:cs="Times New Roman"/>
          </w:rPr>
          <w:t>st</w:t>
        </w:r>
      </w:ins>
      <w:del w:id="1467" w:author="Chelsey Nieman" w:date="2020-12-28T10:49:00Z">
        <w:r w:rsidDel="000608C0">
          <w:rPr>
            <w:rFonts w:ascii="Times New Roman" w:hAnsi="Times New Roman" w:cs="Times New Roman"/>
          </w:rPr>
          <w:delText xml:space="preserve"> </w:delText>
        </w:r>
        <w:commentRangeEnd w:id="1461"/>
        <w:r w:rsidR="003E4E9F" w:rsidDel="000608C0">
          <w:rPr>
            <w:rStyle w:val="CommentReference"/>
          </w:rPr>
          <w:commentReference w:id="1461"/>
        </w:r>
      </w:del>
      <w:commentRangeEnd w:id="1462"/>
      <w:r w:rsidR="00AD2FA2">
        <w:rPr>
          <w:rStyle w:val="CommentReference"/>
        </w:rPr>
        <w:commentReference w:id="1462"/>
      </w:r>
      <w:del w:id="1468" w:author="Chelsey Nieman" w:date="2020-12-28T10:49:00Z">
        <w:r w:rsidR="00E66621" w:rsidDel="000608C0">
          <w:rPr>
            <w:rFonts w:ascii="Times New Roman" w:hAnsi="Times New Roman" w:cs="Times New Roman"/>
          </w:rPr>
          <w:delText>St</w:delText>
        </w:r>
      </w:del>
      <w:r w:rsidR="00E66621">
        <w:rPr>
          <w:rFonts w:ascii="Times New Roman" w:hAnsi="Times New Roman" w:cs="Times New Roman"/>
        </w:rPr>
        <w:t>rategies can be implemented</w:t>
      </w:r>
      <w:r>
        <w:rPr>
          <w:rFonts w:ascii="Times New Roman" w:hAnsi="Times New Roman" w:cs="Times New Roman"/>
        </w:rPr>
        <w:t xml:space="preserve"> </w:t>
      </w:r>
      <w:del w:id="1469" w:author="Stuart Jones" w:date="2020-12-22T14:14:00Z">
        <w:r w:rsidDel="00B56336">
          <w:rPr>
            <w:rFonts w:ascii="Times New Roman" w:hAnsi="Times New Roman" w:cs="Times New Roman"/>
          </w:rPr>
          <w:delText>by themselves</w:delText>
        </w:r>
      </w:del>
      <w:ins w:id="1470" w:author="Stuart Jones" w:date="2020-12-22T14:14:00Z">
        <w:r w:rsidR="00B56336">
          <w:rPr>
            <w:rFonts w:ascii="Times New Roman" w:hAnsi="Times New Roman" w:cs="Times New Roman"/>
          </w:rPr>
          <w:t>singly</w:t>
        </w:r>
      </w:ins>
      <w:r>
        <w:rPr>
          <w:rFonts w:ascii="Times New Roman" w:hAnsi="Times New Roman" w:cs="Times New Roman"/>
        </w:rPr>
        <w:t xml:space="preserve"> or in combination to achieve the same outcome (Figure 3). The trade-off between stocking and harvest of </w:t>
      </w:r>
      <w:ins w:id="1471" w:author="Colin Dassow" w:date="2020-12-27T11:15:00Z">
        <w:r w:rsidR="003E4E9F">
          <w:rPr>
            <w:rFonts w:ascii="Times New Roman" w:hAnsi="Times New Roman" w:cs="Times New Roman"/>
          </w:rPr>
          <w:t xml:space="preserve">the </w:t>
        </w:r>
      </w:ins>
      <w:r>
        <w:rPr>
          <w:rFonts w:ascii="Times New Roman" w:hAnsi="Times New Roman" w:cs="Times New Roman"/>
        </w:rPr>
        <w:t xml:space="preserve">competitor is consistent across different levels of harvest on the desired species; only the magnitude of management action necessary changes. At low levels of species 2 harvest, </w:t>
      </w:r>
      <w:del w:id="1472" w:author="Colin Dassow" w:date="2020-12-27T11:15:00Z">
        <w:r w:rsidR="00E66621" w:rsidDel="003E4E9F">
          <w:rPr>
            <w:rFonts w:ascii="Times New Roman" w:hAnsi="Times New Roman" w:cs="Times New Roman"/>
          </w:rPr>
          <w:delText>stocking can be used</w:delText>
        </w:r>
      </w:del>
      <w:ins w:id="1473" w:author="Colin Dassow" w:date="2020-12-27T11:15:00Z">
        <w:r w:rsidR="003E4E9F">
          <w:rPr>
            <w:rFonts w:ascii="Times New Roman" w:hAnsi="Times New Roman" w:cs="Times New Roman"/>
          </w:rPr>
          <w:t>more stocking is required</w:t>
        </w:r>
      </w:ins>
      <w:r>
        <w:rPr>
          <w:rFonts w:ascii="Times New Roman" w:hAnsi="Times New Roman" w:cs="Times New Roman"/>
        </w:rPr>
        <w:t xml:space="preserve"> to </w:t>
      </w:r>
      <w:commentRangeStart w:id="1474"/>
      <w:commentRangeStart w:id="1475"/>
      <w:r>
        <w:rPr>
          <w:rFonts w:ascii="Times New Roman" w:hAnsi="Times New Roman" w:cs="Times New Roman"/>
        </w:rPr>
        <w:t xml:space="preserve">maintain the stable state of the </w:t>
      </w:r>
      <w:commentRangeEnd w:id="1474"/>
      <w:r w:rsidR="00B56336">
        <w:rPr>
          <w:rStyle w:val="CommentReference"/>
        </w:rPr>
        <w:commentReference w:id="1474"/>
      </w:r>
      <w:commentRangeEnd w:id="1475"/>
      <w:r w:rsidR="00B30CCA">
        <w:rPr>
          <w:rStyle w:val="CommentReference"/>
        </w:rPr>
        <w:commentReference w:id="1475"/>
      </w:r>
      <w:r>
        <w:rPr>
          <w:rFonts w:ascii="Times New Roman" w:hAnsi="Times New Roman" w:cs="Times New Roman"/>
        </w:rPr>
        <w:t>system</w:t>
      </w:r>
      <w:ins w:id="1476" w:author="Chelsey Nieman" w:date="2020-12-23T10:55:00Z">
        <w:r w:rsidR="00540015">
          <w:rPr>
            <w:rFonts w:ascii="Times New Roman" w:hAnsi="Times New Roman" w:cs="Times New Roman"/>
          </w:rPr>
          <w:t xml:space="preserve"> in which species 1 remains dominant</w:t>
        </w:r>
      </w:ins>
      <w:r>
        <w:rPr>
          <w:rFonts w:ascii="Times New Roman" w:hAnsi="Times New Roman" w:cs="Times New Roman"/>
        </w:rPr>
        <w:t xml:space="preserve">. </w:t>
      </w:r>
      <w:r w:rsidR="00E66621">
        <w:rPr>
          <w:rFonts w:ascii="Times New Roman" w:hAnsi="Times New Roman" w:cs="Times New Roman"/>
        </w:rPr>
        <w:t>M</w:t>
      </w:r>
      <w:r>
        <w:rPr>
          <w:rFonts w:ascii="Times New Roman" w:hAnsi="Times New Roman" w:cs="Times New Roman"/>
        </w:rPr>
        <w:t>anagers can decrease stocking effort by encouraging harvest of species 2 in order to maintain the stable state of a system.</w:t>
      </w:r>
    </w:p>
    <w:p w14:paraId="6D6A9A81" w14:textId="4742682E" w:rsidR="00DB5BA4" w:rsidRPr="00B233A4" w:rsidRDefault="006265B4" w:rsidP="003A2A6C">
      <w:pPr>
        <w:pStyle w:val="CaptionedFigure"/>
        <w:keepNext w:val="0"/>
        <w:widowControl w:val="0"/>
        <w:suppressLineNumbers/>
        <w:rPr>
          <w:rFonts w:ascii="Times New Roman" w:hAnsi="Times New Roman" w:cs="Times New Roman"/>
        </w:rPr>
      </w:pPr>
      <w:r w:rsidRPr="006265B4">
        <w:t xml:space="preserve"> </w:t>
      </w:r>
      <w:del w:id="1477" w:author="Chelsey Nieman" w:date="2020-12-30T11:51:00Z">
        <w:r w:rsidDel="00B55B9B">
          <w:rPr>
            <w:noProof/>
          </w:rPr>
          <w:drawing>
            <wp:inline distT="0" distB="0" distL="0" distR="0" wp14:anchorId="277C3CCC" wp14:editId="78685999">
              <wp:extent cx="4171429" cy="4171429"/>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71429" cy="4171429"/>
                      </a:xfrm>
                      <a:prstGeom prst="rect">
                        <a:avLst/>
                      </a:prstGeom>
                    </pic:spPr>
                  </pic:pic>
                </a:graphicData>
              </a:graphic>
            </wp:inline>
          </w:drawing>
        </w:r>
      </w:del>
      <w:ins w:id="1478" w:author="Chelsey Nieman" w:date="2020-12-30T11:51:00Z">
        <w:r w:rsidR="00B55B9B">
          <w:rPr>
            <w:rFonts w:ascii="Times New Roman" w:hAnsi="Times New Roman" w:cs="Times New Roman"/>
            <w:noProof/>
          </w:rPr>
          <w:drawing>
            <wp:inline distT="0" distB="0" distL="0" distR="0" wp14:anchorId="59A3875F" wp14:editId="0ED64A9F">
              <wp:extent cx="4889241" cy="393855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4896723" cy="3944582"/>
                      </a:xfrm>
                      <a:prstGeom prst="rect">
                        <a:avLst/>
                      </a:prstGeom>
                    </pic:spPr>
                  </pic:pic>
                </a:graphicData>
              </a:graphic>
            </wp:inline>
          </w:drawing>
        </w:r>
      </w:ins>
    </w:p>
    <w:p w14:paraId="42F60A51" w14:textId="7E1DDC39" w:rsidR="00261A1B" w:rsidRPr="00B233A4" w:rsidRDefault="00062887" w:rsidP="00261A1B">
      <w:pPr>
        <w:pStyle w:val="ImageCaption"/>
        <w:widowControl w:val="0"/>
        <w:suppressLineNumbers/>
        <w:rPr>
          <w:rFonts w:ascii="Times New Roman" w:hAnsi="Times New Roman" w:cs="Times New Roman"/>
        </w:rPr>
      </w:pPr>
      <w:commentRangeStart w:id="1479"/>
      <w:commentRangeStart w:id="1480"/>
      <w:commentRangeStart w:id="1481"/>
      <w:r w:rsidRPr="00B233A4">
        <w:rPr>
          <w:rFonts w:ascii="Times New Roman" w:hAnsi="Times New Roman" w:cs="Times New Roman"/>
        </w:rPr>
        <w:t>Figure 3.</w:t>
      </w:r>
      <w:commentRangeEnd w:id="1479"/>
      <w:r w:rsidR="00F04161">
        <w:rPr>
          <w:rStyle w:val="CommentReference"/>
          <w:i w:val="0"/>
        </w:rPr>
        <w:commentReference w:id="1479"/>
      </w:r>
      <w:commentRangeEnd w:id="1480"/>
      <w:r w:rsidR="00EC5306">
        <w:rPr>
          <w:rStyle w:val="CommentReference"/>
          <w:i w:val="0"/>
        </w:rPr>
        <w:commentReference w:id="1480"/>
      </w:r>
      <w:commentRangeEnd w:id="1481"/>
      <w:r w:rsidR="00B30CCA">
        <w:rPr>
          <w:rStyle w:val="CommentReference"/>
          <w:i w:val="0"/>
        </w:rPr>
        <w:commentReference w:id="1481"/>
      </w:r>
      <w:r w:rsidRPr="00B233A4">
        <w:rPr>
          <w:rFonts w:ascii="Times New Roman" w:hAnsi="Times New Roman" w:cs="Times New Roman"/>
        </w:rPr>
        <w:t xml:space="preserve"> </w:t>
      </w:r>
      <w:r w:rsidR="00261A1B">
        <w:rPr>
          <w:rFonts w:ascii="Times New Roman" w:hAnsi="Times New Roman" w:cs="Times New Roman"/>
        </w:rPr>
        <w:t>Stocking of species 1 and harvest of species 2 can</w:t>
      </w:r>
      <w:del w:id="1482" w:author="Colin Dassow" w:date="2020-12-30T10:20:00Z">
        <w:r w:rsidR="00261A1B" w:rsidDel="00114310">
          <w:rPr>
            <w:rFonts w:ascii="Times New Roman" w:hAnsi="Times New Roman" w:cs="Times New Roman"/>
          </w:rPr>
          <w:delText xml:space="preserve"> both</w:delText>
        </w:r>
      </w:del>
      <w:ins w:id="1483" w:author="Colin Dassow" w:date="2020-12-27T11:16:00Z">
        <w:r w:rsidR="003E4E9F">
          <w:rPr>
            <w:rFonts w:ascii="Times New Roman" w:hAnsi="Times New Roman" w:cs="Times New Roman"/>
          </w:rPr>
          <w:t>, on their own,</w:t>
        </w:r>
      </w:ins>
      <w:r w:rsidR="00261A1B">
        <w:rPr>
          <w:rFonts w:ascii="Times New Roman" w:hAnsi="Times New Roman" w:cs="Times New Roman"/>
        </w:rPr>
        <w:t xml:space="preserve"> result in maintaining the desired stable state of a system (species 1 dominance). Tradeoff between stocking and competitor harvest are presented for various levels of harvest on species 1 (solid and dashed lines). Areas above</w:t>
      </w:r>
      <w:ins w:id="1484" w:author="Colin Dassow" w:date="2020-12-27T11:19:00Z">
        <w:r w:rsidR="003E4E9F">
          <w:rPr>
            <w:rFonts w:ascii="Times New Roman" w:hAnsi="Times New Roman" w:cs="Times New Roman"/>
          </w:rPr>
          <w:t>/to the right of</w:t>
        </w:r>
      </w:ins>
      <w:r w:rsidR="00261A1B">
        <w:rPr>
          <w:rFonts w:ascii="Times New Roman" w:hAnsi="Times New Roman" w:cs="Times New Roman"/>
        </w:rPr>
        <w:t xml:space="preserve"> the lines represent positive outcomes (species 1 dominance), areas below</w:t>
      </w:r>
      <w:ins w:id="1485" w:author="Colin Dassow" w:date="2020-12-27T11:20:00Z">
        <w:r w:rsidR="003E4E9F">
          <w:rPr>
            <w:rFonts w:ascii="Times New Roman" w:hAnsi="Times New Roman" w:cs="Times New Roman"/>
          </w:rPr>
          <w:t>/to the left</w:t>
        </w:r>
      </w:ins>
      <w:r w:rsidR="00261A1B">
        <w:rPr>
          <w:rFonts w:ascii="Times New Roman" w:hAnsi="Times New Roman" w:cs="Times New Roman"/>
        </w:rPr>
        <w:t xml:space="preserve"> represent </w:t>
      </w:r>
      <w:del w:id="1486" w:author="Colin Dassow" w:date="2020-12-27T11:20:00Z">
        <w:r w:rsidR="00261A1B" w:rsidDel="003E4E9F">
          <w:rPr>
            <w:rFonts w:ascii="Times New Roman" w:hAnsi="Times New Roman" w:cs="Times New Roman"/>
          </w:rPr>
          <w:delText>negative outcomes (alternate stable state in which species 2 dominates)</w:delText>
        </w:r>
      </w:del>
      <w:ins w:id="1487" w:author="Colin Dassow" w:date="2020-12-27T11:20:00Z">
        <w:r w:rsidR="003E4E9F">
          <w:rPr>
            <w:rFonts w:ascii="Times New Roman" w:hAnsi="Times New Roman" w:cs="Times New Roman"/>
          </w:rPr>
          <w:t>re</w:t>
        </w:r>
        <w:r w:rsidR="00D61596">
          <w:rPr>
            <w:rFonts w:ascii="Times New Roman" w:hAnsi="Times New Roman" w:cs="Times New Roman"/>
          </w:rPr>
          <w:t>gime shifts to</w:t>
        </w:r>
        <w:r w:rsidR="003E4E9F">
          <w:rPr>
            <w:rFonts w:ascii="Times New Roman" w:hAnsi="Times New Roman" w:cs="Times New Roman"/>
          </w:rPr>
          <w:t xml:space="preserve"> species 2</w:t>
        </w:r>
      </w:ins>
      <w:r w:rsidR="00261A1B">
        <w:rPr>
          <w:rFonts w:ascii="Times New Roman" w:hAnsi="Times New Roman" w:cs="Times New Roman"/>
        </w:rPr>
        <w:t xml:space="preserve">. </w:t>
      </w:r>
      <w:r w:rsidR="00261A1B" w:rsidRPr="00B233A4">
        <w:rPr>
          <w:rFonts w:ascii="Times New Roman" w:hAnsi="Times New Roman" w:cs="Times New Roman"/>
        </w:rPr>
        <w:t>The negative relationship between stocking species 1 and harvesting species 2 allows managers to ach</w:t>
      </w:r>
      <w:r w:rsidR="00261A1B">
        <w:rPr>
          <w:rFonts w:ascii="Times New Roman" w:hAnsi="Times New Roman" w:cs="Times New Roman"/>
        </w:rPr>
        <w:t>ie</w:t>
      </w:r>
      <w:r w:rsidR="00261A1B" w:rsidRPr="00B233A4">
        <w:rPr>
          <w:rFonts w:ascii="Times New Roman" w:hAnsi="Times New Roman" w:cs="Times New Roman"/>
        </w:rPr>
        <w:t xml:space="preserve">ve similar outcomes through implementation of either strategy or a </w:t>
      </w:r>
      <w:r w:rsidR="00261A1B">
        <w:rPr>
          <w:rFonts w:ascii="Times New Roman" w:hAnsi="Times New Roman" w:cs="Times New Roman"/>
        </w:rPr>
        <w:t>combination</w:t>
      </w:r>
      <w:r w:rsidR="00261A1B" w:rsidRPr="00B233A4">
        <w:rPr>
          <w:rFonts w:ascii="Times New Roman" w:hAnsi="Times New Roman" w:cs="Times New Roman"/>
        </w:rPr>
        <w:t xml:space="preserve"> of both.</w:t>
      </w:r>
    </w:p>
    <w:p w14:paraId="2DB644E5" w14:textId="7FCFCE7F" w:rsidR="00DB5BA4" w:rsidRPr="00B233A4" w:rsidRDefault="00DB5BA4" w:rsidP="003A2A6C">
      <w:pPr>
        <w:pStyle w:val="ImageCaption"/>
        <w:widowControl w:val="0"/>
        <w:suppressLineNumbers/>
        <w:rPr>
          <w:rFonts w:ascii="Times New Roman" w:hAnsi="Times New Roman" w:cs="Times New Roman"/>
        </w:rPr>
      </w:pPr>
    </w:p>
    <w:p w14:paraId="724AFCD2" w14:textId="3AB7271B" w:rsidR="00261A1B" w:rsidRPr="00B233A4" w:rsidRDefault="00261A1B" w:rsidP="00261A1B">
      <w:pPr>
        <w:pStyle w:val="BodyText"/>
        <w:widowControl w:val="0"/>
        <w:suppressLineNumbers/>
        <w:ind w:firstLine="720"/>
        <w:rPr>
          <w:rFonts w:ascii="Times New Roman" w:hAnsi="Times New Roman" w:cs="Times New Roman"/>
        </w:rPr>
      </w:pPr>
      <w:commentRangeStart w:id="1488"/>
      <w:commentRangeStart w:id="1489"/>
      <w:commentRangeStart w:id="1490"/>
      <w:r>
        <w:rPr>
          <w:rFonts w:ascii="Times New Roman" w:hAnsi="Times New Roman" w:cs="Times New Roman"/>
        </w:rPr>
        <w:lastRenderedPageBreak/>
        <w:t>Finally, a</w:t>
      </w:r>
      <w:commentRangeStart w:id="1491"/>
      <w:commentRangeEnd w:id="1491"/>
      <w:r>
        <w:rPr>
          <w:rStyle w:val="CommentReference"/>
        </w:rPr>
        <w:commentReference w:id="1491"/>
      </w:r>
      <w:r w:rsidRPr="00B233A4">
        <w:rPr>
          <w:rFonts w:ascii="Times New Roman" w:hAnsi="Times New Roman" w:cs="Times New Roman"/>
        </w:rPr>
        <w:t xml:space="preserve"> scenario</w:t>
      </w:r>
      <w:r>
        <w:rPr>
          <w:rFonts w:ascii="Times New Roman" w:hAnsi="Times New Roman" w:cs="Times New Roman"/>
        </w:rPr>
        <w:t xml:space="preserve"> </w:t>
      </w:r>
      <w:commentRangeEnd w:id="1488"/>
      <w:r w:rsidR="00B56336">
        <w:rPr>
          <w:rStyle w:val="CommentReference"/>
        </w:rPr>
        <w:commentReference w:id="1488"/>
      </w:r>
      <w:commentRangeEnd w:id="1489"/>
      <w:r w:rsidR="00B30CCA">
        <w:rPr>
          <w:rStyle w:val="CommentReference"/>
        </w:rPr>
        <w:commentReference w:id="1489"/>
      </w:r>
      <w:commentRangeEnd w:id="1490"/>
      <w:r w:rsidR="00D61596">
        <w:rPr>
          <w:rStyle w:val="CommentReference"/>
        </w:rPr>
        <w:commentReference w:id="1490"/>
      </w:r>
      <w:r>
        <w:rPr>
          <w:rFonts w:ascii="Times New Roman" w:hAnsi="Times New Roman" w:cs="Times New Roman"/>
        </w:rPr>
        <w:t>was explored</w:t>
      </w:r>
      <w:r w:rsidRPr="00B233A4">
        <w:rPr>
          <w:rFonts w:ascii="Times New Roman" w:hAnsi="Times New Roman" w:cs="Times New Roman"/>
        </w:rPr>
        <w:t xml:space="preserve"> where slow moving changes in </w:t>
      </w:r>
      <w:ins w:id="1492" w:author="Colin Dassow" w:date="2020-12-29T15:31:00Z">
        <w:r w:rsidR="0054418A">
          <w:rPr>
            <w:rFonts w:ascii="Times New Roman" w:hAnsi="Times New Roman" w:cs="Times New Roman"/>
          </w:rPr>
          <w:t xml:space="preserve">some system variable outside a mangers control may drive an eventual flip in stable state from species 1 to species 2. For the purposes of this experiment we describe a hypothetical change in </w:t>
        </w:r>
      </w:ins>
      <w:commentRangeStart w:id="1493"/>
      <w:commentRangeStart w:id="1494"/>
      <w:r w:rsidR="00E66621">
        <w:rPr>
          <w:rFonts w:ascii="Times New Roman" w:hAnsi="Times New Roman" w:cs="Times New Roman"/>
        </w:rPr>
        <w:t>juvenile refuge</w:t>
      </w:r>
      <w:ins w:id="1495" w:author="Colin Dassow" w:date="2020-12-27T11:28:00Z">
        <w:r w:rsidR="00D61596">
          <w:rPr>
            <w:rFonts w:ascii="Times New Roman" w:hAnsi="Times New Roman" w:cs="Times New Roman"/>
          </w:rPr>
          <w:t xml:space="preserve"> </w:t>
        </w:r>
      </w:ins>
      <w:del w:id="1496" w:author="Colin Dassow" w:date="2020-12-27T11:28:00Z">
        <w:r w:rsidRPr="00B233A4" w:rsidDel="00D61596">
          <w:rPr>
            <w:rFonts w:ascii="Times New Roman" w:hAnsi="Times New Roman" w:cs="Times New Roman"/>
          </w:rPr>
          <w:delText xml:space="preserve"> </w:delText>
        </w:r>
      </w:del>
      <w:r w:rsidRPr="00B233A4">
        <w:rPr>
          <w:rFonts w:ascii="Times New Roman" w:hAnsi="Times New Roman" w:cs="Times New Roman"/>
        </w:rPr>
        <w:t>availability</w:t>
      </w:r>
      <w:commentRangeEnd w:id="1493"/>
      <w:r w:rsidR="004860B5">
        <w:rPr>
          <w:rStyle w:val="CommentReference"/>
        </w:rPr>
        <w:commentReference w:id="1493"/>
      </w:r>
      <w:commentRangeEnd w:id="1494"/>
      <w:r w:rsidR="0054418A">
        <w:rPr>
          <w:rStyle w:val="CommentReference"/>
        </w:rPr>
        <w:commentReference w:id="1494"/>
      </w:r>
      <w:ins w:id="1497" w:author="Colin Dassow" w:date="2020-12-29T15:34:00Z">
        <w:r w:rsidR="0054418A">
          <w:rPr>
            <w:rFonts w:ascii="Times New Roman" w:hAnsi="Times New Roman" w:cs="Times New Roman"/>
          </w:rPr>
          <w:t>, though in some cases managers may be able to control this variable</w:t>
        </w:r>
      </w:ins>
      <w:del w:id="1498" w:author="Colin Dassow" w:date="2020-12-29T15:34:00Z">
        <w:r w:rsidRPr="00B233A4" w:rsidDel="0054418A">
          <w:rPr>
            <w:rFonts w:ascii="Times New Roman" w:hAnsi="Times New Roman" w:cs="Times New Roman"/>
          </w:rPr>
          <w:delText xml:space="preserve"> </w:delText>
        </w:r>
      </w:del>
      <w:ins w:id="1499" w:author="Colin Dassow" w:date="2020-12-29T15:32:00Z">
        <w:r w:rsidR="0054418A">
          <w:rPr>
            <w:rFonts w:ascii="Times New Roman" w:hAnsi="Times New Roman" w:cs="Times New Roman"/>
          </w:rPr>
          <w:t>. Similar slow moving changes could occur through changes in climate or angler preferences.</w:t>
        </w:r>
      </w:ins>
      <w:ins w:id="1500" w:author="Colin Dassow" w:date="2020-12-27T11:28:00Z">
        <w:r w:rsidR="00D61596" w:rsidRPr="00B233A4">
          <w:rPr>
            <w:rFonts w:ascii="Times New Roman" w:hAnsi="Times New Roman" w:cs="Times New Roman"/>
          </w:rPr>
          <w:t xml:space="preserve"> </w:t>
        </w:r>
      </w:ins>
      <w:del w:id="1501" w:author="Colin Dassow" w:date="2020-12-29T15:34:00Z">
        <w:r w:rsidRPr="00B233A4" w:rsidDel="0054418A">
          <w:rPr>
            <w:rFonts w:ascii="Times New Roman" w:hAnsi="Times New Roman" w:cs="Times New Roman"/>
          </w:rPr>
          <w:delText xml:space="preserve">can drive an eventual flip in system state from species 1 to species 2. </w:delText>
        </w:r>
      </w:del>
      <w:r>
        <w:rPr>
          <w:rFonts w:ascii="Times New Roman" w:hAnsi="Times New Roman" w:cs="Times New Roman"/>
        </w:rPr>
        <w:t xml:space="preserve">Investigation of slow change towards </w:t>
      </w:r>
      <w:ins w:id="1502" w:author="Colin Dassow" w:date="2020-12-29T15:35:00Z">
        <w:r w:rsidR="0054418A">
          <w:rPr>
            <w:rFonts w:ascii="Times New Roman" w:hAnsi="Times New Roman" w:cs="Times New Roman"/>
          </w:rPr>
          <w:t xml:space="preserve">a </w:t>
        </w:r>
      </w:ins>
      <w:r>
        <w:rPr>
          <w:rFonts w:ascii="Times New Roman" w:hAnsi="Times New Roman" w:cs="Times New Roman"/>
        </w:rPr>
        <w:t>tipping point</w:t>
      </w:r>
      <w:del w:id="1503" w:author="Colin Dassow" w:date="2020-12-29T15:35:00Z">
        <w:r w:rsidDel="0054418A">
          <w:rPr>
            <w:rFonts w:ascii="Times New Roman" w:hAnsi="Times New Roman" w:cs="Times New Roman"/>
          </w:rPr>
          <w:delText>s</w:delText>
        </w:r>
      </w:del>
      <w:r>
        <w:rPr>
          <w:rFonts w:ascii="Times New Roman" w:hAnsi="Times New Roman" w:cs="Times New Roman"/>
        </w:rPr>
        <w:t xml:space="preserve"> in </w:t>
      </w:r>
      <w:ins w:id="1504" w:author="Colin Dassow" w:date="2020-12-29T15:35:00Z">
        <w:r w:rsidR="0054418A">
          <w:rPr>
            <w:rFonts w:ascii="Times New Roman" w:hAnsi="Times New Roman" w:cs="Times New Roman"/>
          </w:rPr>
          <w:t>the</w:t>
        </w:r>
      </w:ins>
      <w:del w:id="1505" w:author="Colin Dassow" w:date="2020-12-29T15:35:00Z">
        <w:r w:rsidDel="0054418A">
          <w:rPr>
            <w:rFonts w:ascii="Times New Roman" w:hAnsi="Times New Roman" w:cs="Times New Roman"/>
          </w:rPr>
          <w:delText>a</w:delText>
        </w:r>
      </w:del>
      <w:r>
        <w:rPr>
          <w:rFonts w:ascii="Times New Roman" w:hAnsi="Times New Roman" w:cs="Times New Roman"/>
        </w:rPr>
        <w:t xml:space="preserve"> system revealed the effectiveness of management intervention for the prevention of shifts to alternate stable states. M</w:t>
      </w:r>
      <w:r w:rsidRPr="00B233A4">
        <w:rPr>
          <w:rFonts w:ascii="Times New Roman" w:hAnsi="Times New Roman" w:cs="Times New Roman"/>
        </w:rPr>
        <w:t>anagement action can delay an inevitable transition through either stocking species 1 (Fig. 4b) or harvesting species 2 (Fig. 4c). In combination, managing both species</w:t>
      </w:r>
      <w:r>
        <w:rPr>
          <w:rFonts w:ascii="Times New Roman" w:hAnsi="Times New Roman" w:cs="Times New Roman"/>
        </w:rPr>
        <w:t xml:space="preserve"> (through stocking of species 1 and harvest of species 2)</w:t>
      </w:r>
      <w:r w:rsidRPr="00B233A4">
        <w:rPr>
          <w:rFonts w:ascii="Times New Roman" w:hAnsi="Times New Roman" w:cs="Times New Roman"/>
        </w:rPr>
        <w:t xml:space="preserve"> may be able to prevent a regime shift altogether (Fig. 4d).</w:t>
      </w:r>
      <w:r>
        <w:rPr>
          <w:rFonts w:ascii="Times New Roman" w:hAnsi="Times New Roman" w:cs="Times New Roman"/>
        </w:rPr>
        <w:t xml:space="preserve"> Our model results show that with a combination of strategies, species 1 population can decrease without a compensatory increase in species 2, thereby effectively maintaining conditions for species 1 even under slow change scenarios.</w:t>
      </w:r>
      <w:r w:rsidRPr="00B233A4">
        <w:rPr>
          <w:rFonts w:ascii="Times New Roman" w:hAnsi="Times New Roman" w:cs="Times New Roman"/>
        </w:rPr>
        <w:t xml:space="preserve"> </w:t>
      </w:r>
      <w:commentRangeStart w:id="1506"/>
      <w:r w:rsidRPr="00B233A4">
        <w:rPr>
          <w:rFonts w:ascii="Times New Roman" w:hAnsi="Times New Roman" w:cs="Times New Roman"/>
        </w:rPr>
        <w:t xml:space="preserve">Management action here was limited to what might be feasible given time and budget constraints for most </w:t>
      </w:r>
      <w:commentRangeStart w:id="1507"/>
      <w:r w:rsidRPr="00B233A4">
        <w:rPr>
          <w:rFonts w:ascii="Times New Roman" w:hAnsi="Times New Roman" w:cs="Times New Roman"/>
        </w:rPr>
        <w:t>managers</w:t>
      </w:r>
      <w:commentRangeEnd w:id="1506"/>
      <w:r w:rsidRPr="00B233A4">
        <w:rPr>
          <w:rStyle w:val="CommentReference"/>
          <w:rFonts w:ascii="Times New Roman" w:hAnsi="Times New Roman" w:cs="Times New Roman"/>
        </w:rPr>
        <w:commentReference w:id="1506"/>
      </w:r>
      <w:commentRangeEnd w:id="1507"/>
      <w:r>
        <w:rPr>
          <w:rStyle w:val="CommentReference"/>
        </w:rPr>
        <w:commentReference w:id="1507"/>
      </w:r>
      <w:r w:rsidRPr="00B233A4">
        <w:rPr>
          <w:rFonts w:ascii="Times New Roman" w:hAnsi="Times New Roman" w:cs="Times New Roman"/>
        </w:rPr>
        <w:t>.</w:t>
      </w:r>
      <w:ins w:id="1508" w:author="Colin Dassow" w:date="2020-12-27T11:29:00Z">
        <w:r w:rsidR="00D61596">
          <w:rPr>
            <w:rFonts w:ascii="Times New Roman" w:hAnsi="Times New Roman" w:cs="Times New Roman"/>
          </w:rPr>
          <w:t xml:space="preserve"> </w:t>
        </w:r>
      </w:ins>
      <w:moveFromRangeStart w:id="1509" w:author="Chelsey Nieman" w:date="2020-12-30T09:06:00Z" w:name="move60211588"/>
      <w:commentRangeStart w:id="1510"/>
      <w:commentRangeStart w:id="1511"/>
      <w:moveFrom w:id="1512" w:author="Chelsey Nieman" w:date="2020-12-30T09:06:00Z">
        <w:ins w:id="1513" w:author="Colin Dassow" w:date="2020-12-27T11:29:00Z">
          <w:r w:rsidR="00D61596" w:rsidDel="00325638">
            <w:rPr>
              <w:rFonts w:ascii="Times New Roman" w:hAnsi="Times New Roman" w:cs="Times New Roman"/>
            </w:rPr>
            <w:t xml:space="preserve">Other work has explored the importance of timing in </w:t>
          </w:r>
        </w:ins>
        <w:ins w:id="1514" w:author="Colin Dassow" w:date="2020-12-27T11:30:00Z">
          <w:r w:rsidR="00D61596" w:rsidDel="00325638">
            <w:rPr>
              <w:rFonts w:ascii="Times New Roman" w:hAnsi="Times New Roman" w:cs="Times New Roman"/>
            </w:rPr>
            <w:t>management</w:t>
          </w:r>
        </w:ins>
        <w:ins w:id="1515" w:author="Colin Dassow" w:date="2020-12-27T11:29:00Z">
          <w:r w:rsidR="00D61596" w:rsidDel="00325638">
            <w:rPr>
              <w:rFonts w:ascii="Times New Roman" w:hAnsi="Times New Roman" w:cs="Times New Roman"/>
            </w:rPr>
            <w:t xml:space="preserve"> </w:t>
          </w:r>
        </w:ins>
        <w:ins w:id="1516" w:author="Colin Dassow" w:date="2020-12-27T11:30:00Z">
          <w:r w:rsidR="00D61596" w:rsidDel="00325638">
            <w:rPr>
              <w:rFonts w:ascii="Times New Roman" w:hAnsi="Times New Roman" w:cs="Times New Roman"/>
            </w:rPr>
            <w:t xml:space="preserve">intervention and lags in implementation once a decision has been made on the outcome of the action (Biggs et al. 2009, </w:t>
          </w:r>
        </w:ins>
        <w:ins w:id="1517" w:author="Colin Dassow" w:date="2020-12-27T11:32:00Z">
          <w:r w:rsidR="00D61596" w:rsidDel="00325638">
            <w:rPr>
              <w:rFonts w:ascii="Times New Roman" w:hAnsi="Times New Roman" w:cs="Times New Roman"/>
            </w:rPr>
            <w:t>Martin et al. 2020</w:t>
          </w:r>
        </w:ins>
        <w:ins w:id="1518" w:author="Colin Dassow" w:date="2020-12-27T11:30:00Z">
          <w:r w:rsidR="00D61596" w:rsidDel="00325638">
            <w:rPr>
              <w:rFonts w:ascii="Times New Roman" w:hAnsi="Times New Roman" w:cs="Times New Roman"/>
            </w:rPr>
            <w:t>)</w:t>
          </w:r>
        </w:ins>
        <w:ins w:id="1519" w:author="Colin Dassow" w:date="2020-12-27T11:32:00Z">
          <w:r w:rsidR="00D61596" w:rsidDel="00325638">
            <w:rPr>
              <w:rFonts w:ascii="Times New Roman" w:hAnsi="Times New Roman" w:cs="Times New Roman"/>
            </w:rPr>
            <w:t>.</w:t>
          </w:r>
        </w:ins>
        <w:commentRangeEnd w:id="1510"/>
        <w:ins w:id="1520" w:author="Colin Dassow" w:date="2020-12-27T11:33:00Z">
          <w:r w:rsidR="00095EC1" w:rsidDel="00325638">
            <w:rPr>
              <w:rStyle w:val="CommentReference"/>
            </w:rPr>
            <w:commentReference w:id="1510"/>
          </w:r>
          <w:commentRangeEnd w:id="1511"/>
          <w:r w:rsidR="00095EC1" w:rsidDel="00325638">
            <w:rPr>
              <w:rStyle w:val="CommentReference"/>
            </w:rPr>
            <w:commentReference w:id="1511"/>
          </w:r>
        </w:ins>
      </w:moveFrom>
      <w:moveFromRangeEnd w:id="1509"/>
    </w:p>
    <w:p w14:paraId="2924A723" w14:textId="28455800" w:rsidR="00DB5BA4" w:rsidRPr="00B233A4" w:rsidRDefault="00E05CA0" w:rsidP="003A2A6C">
      <w:pPr>
        <w:pStyle w:val="CaptionedFigure"/>
        <w:keepNext w:val="0"/>
        <w:widowControl w:val="0"/>
        <w:suppressLineNumbers/>
        <w:rPr>
          <w:rFonts w:ascii="Times New Roman" w:hAnsi="Times New Roman" w:cs="Times New Roman"/>
        </w:rPr>
      </w:pPr>
      <w:del w:id="1521" w:author="Chelsey Nieman" w:date="2020-12-30T11:51:00Z">
        <w:r w:rsidRPr="00B233A4" w:rsidDel="00B55B9B">
          <w:rPr>
            <w:rFonts w:ascii="Times New Roman" w:hAnsi="Times New Roman" w:cs="Times New Roman"/>
            <w:noProof/>
          </w:rPr>
          <w:drawing>
            <wp:inline distT="0" distB="0" distL="0" distR="0" wp14:anchorId="0865871C" wp14:editId="5F7CF0F6">
              <wp:extent cx="4620126" cy="3696101"/>
              <wp:effectExtent l="0" t="0" r="0" b="0"/>
              <wp:docPr id="4" name="Picture" descr="Figure 4. Delaying a transitions. Slow moving variable ’h’represents changing habitat availability which will inevitably flip system from sp1 dominated to sp2 (panel A). The flip in system state can be delayed through either stocking of the desired species (panel B), harvest of it’s competitior (panel C), or perhaps prevented altogether by stocking and harvesting (panel D)."/>
              <wp:cNvGraphicFramePr/>
              <a:graphic xmlns:a="http://schemas.openxmlformats.org/drawingml/2006/main">
                <a:graphicData uri="http://schemas.openxmlformats.org/drawingml/2006/picture">
                  <pic:pic xmlns:pic="http://schemas.openxmlformats.org/drawingml/2006/picture">
                    <pic:nvPicPr>
                      <pic:cNvPr id="0" name="Picture" descr="q2_RoughDraft_files/figure-docx/unnamed-chunk-5-1.png"/>
                      <pic:cNvPicPr>
                        <a:picLocks noChangeAspect="1" noChangeArrowheads="1"/>
                      </pic:cNvPicPr>
                    </pic:nvPicPr>
                    <pic:blipFill>
                      <a:blip r:embed="rId18"/>
                      <a:stretch>
                        <a:fillRect/>
                      </a:stretch>
                    </pic:blipFill>
                    <pic:spPr bwMode="auto">
                      <a:xfrm>
                        <a:off x="0" y="0"/>
                        <a:ext cx="4620126" cy="3696101"/>
                      </a:xfrm>
                      <a:prstGeom prst="rect">
                        <a:avLst/>
                      </a:prstGeom>
                      <a:noFill/>
                      <a:ln w="9525">
                        <a:noFill/>
                        <a:headEnd/>
                        <a:tailEnd/>
                      </a:ln>
                    </pic:spPr>
                  </pic:pic>
                </a:graphicData>
              </a:graphic>
            </wp:inline>
          </w:drawing>
        </w:r>
      </w:del>
      <w:ins w:id="1522" w:author="Chelsey Nieman" w:date="2020-12-30T11:51:00Z">
        <w:r w:rsidR="00B55B9B">
          <w:rPr>
            <w:rFonts w:ascii="Times New Roman" w:hAnsi="Times New Roman" w:cs="Times New Roman"/>
            <w:noProof/>
          </w:rPr>
          <w:drawing>
            <wp:inline distT="0" distB="0" distL="0" distR="0" wp14:anchorId="074DB2E6" wp14:editId="2588EFBE">
              <wp:extent cx="4264090" cy="343496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4267304" cy="3437550"/>
                      </a:xfrm>
                      <a:prstGeom prst="rect">
                        <a:avLst/>
                      </a:prstGeom>
                    </pic:spPr>
                  </pic:pic>
                </a:graphicData>
              </a:graphic>
            </wp:inline>
          </w:drawing>
        </w:r>
      </w:ins>
    </w:p>
    <w:p w14:paraId="7E2CA4D4" w14:textId="020C9839" w:rsidR="00DB5BA4" w:rsidRDefault="00E05CA0" w:rsidP="003A2A6C">
      <w:pPr>
        <w:pStyle w:val="ImageCaption"/>
        <w:widowControl w:val="0"/>
        <w:suppressLineNumbers/>
        <w:rPr>
          <w:rFonts w:ascii="Times New Roman" w:hAnsi="Times New Roman" w:cs="Times New Roman"/>
        </w:rPr>
      </w:pPr>
      <w:r w:rsidRPr="00B233A4">
        <w:rPr>
          <w:rFonts w:ascii="Times New Roman" w:hAnsi="Times New Roman" w:cs="Times New Roman"/>
        </w:rPr>
        <w:t xml:space="preserve">Figure 4. </w:t>
      </w:r>
      <w:commentRangeStart w:id="1523"/>
      <w:commentRangeStart w:id="1524"/>
      <w:r w:rsidRPr="00B233A4">
        <w:rPr>
          <w:rFonts w:ascii="Times New Roman" w:hAnsi="Times New Roman" w:cs="Times New Roman"/>
        </w:rPr>
        <w:t>Delaying</w:t>
      </w:r>
      <w:commentRangeEnd w:id="1523"/>
      <w:r w:rsidR="00261A1B">
        <w:rPr>
          <w:rStyle w:val="CommentReference"/>
          <w:i w:val="0"/>
        </w:rPr>
        <w:commentReference w:id="1523"/>
      </w:r>
      <w:commentRangeEnd w:id="1524"/>
      <w:r w:rsidR="00B30CCA">
        <w:rPr>
          <w:rStyle w:val="CommentReference"/>
          <w:i w:val="0"/>
        </w:rPr>
        <w:commentReference w:id="1524"/>
      </w:r>
      <w:r w:rsidRPr="00B233A4">
        <w:rPr>
          <w:rFonts w:ascii="Times New Roman" w:hAnsi="Times New Roman" w:cs="Times New Roman"/>
        </w:rPr>
        <w:t xml:space="preserve"> transitions. Slow moving variable ’h’</w:t>
      </w:r>
      <w:r w:rsidR="006265B4">
        <w:rPr>
          <w:rFonts w:ascii="Times New Roman" w:hAnsi="Times New Roman" w:cs="Times New Roman"/>
        </w:rPr>
        <w:t xml:space="preserve"> </w:t>
      </w:r>
      <w:r w:rsidRPr="00B233A4">
        <w:rPr>
          <w:rFonts w:ascii="Times New Roman" w:hAnsi="Times New Roman" w:cs="Times New Roman"/>
        </w:rPr>
        <w:t xml:space="preserve">represents changing </w:t>
      </w:r>
      <w:r w:rsidR="00585EFB">
        <w:rPr>
          <w:rFonts w:ascii="Times New Roman" w:hAnsi="Times New Roman" w:cs="Times New Roman"/>
        </w:rPr>
        <w:t>juvenile refuge</w:t>
      </w:r>
      <w:r w:rsidRPr="00B233A4">
        <w:rPr>
          <w:rFonts w:ascii="Times New Roman" w:hAnsi="Times New Roman" w:cs="Times New Roman"/>
        </w:rPr>
        <w:t xml:space="preserve"> availability which will inevitably flip system from sp1 dominated to sp2 (panel A). The flip in system state can be delayed through either stocking of the desired species (panel B), harvest of its </w:t>
      </w:r>
      <w:r w:rsidR="006265B4" w:rsidRPr="00B233A4">
        <w:rPr>
          <w:rFonts w:ascii="Times New Roman" w:hAnsi="Times New Roman" w:cs="Times New Roman"/>
        </w:rPr>
        <w:t>competitor</w:t>
      </w:r>
      <w:r w:rsidRPr="00B233A4">
        <w:rPr>
          <w:rFonts w:ascii="Times New Roman" w:hAnsi="Times New Roman" w:cs="Times New Roman"/>
        </w:rPr>
        <w:t xml:space="preserve"> (panel C), or perhaps prevented altogether by stocking and harvesting (</w:t>
      </w:r>
      <w:commentRangeStart w:id="1525"/>
      <w:commentRangeStart w:id="1526"/>
      <w:r w:rsidRPr="00B233A4">
        <w:rPr>
          <w:rFonts w:ascii="Times New Roman" w:hAnsi="Times New Roman" w:cs="Times New Roman"/>
        </w:rPr>
        <w:t>panel D</w:t>
      </w:r>
      <w:commentRangeEnd w:id="1525"/>
      <w:r w:rsidR="004860B5">
        <w:rPr>
          <w:rStyle w:val="CommentReference"/>
          <w:i w:val="0"/>
        </w:rPr>
        <w:commentReference w:id="1525"/>
      </w:r>
      <w:commentRangeEnd w:id="1526"/>
      <w:r w:rsidR="005D7CCD">
        <w:rPr>
          <w:rStyle w:val="CommentReference"/>
          <w:i w:val="0"/>
        </w:rPr>
        <w:commentReference w:id="1526"/>
      </w:r>
      <w:r w:rsidRPr="00B233A4">
        <w:rPr>
          <w:rFonts w:ascii="Times New Roman" w:hAnsi="Times New Roman" w:cs="Times New Roman"/>
        </w:rPr>
        <w:t>).</w:t>
      </w:r>
    </w:p>
    <w:p w14:paraId="11BC6549" w14:textId="77777777" w:rsidR="00EC5EE0" w:rsidRDefault="00EC5EE0" w:rsidP="003A2A6C">
      <w:pPr>
        <w:pStyle w:val="ImageCaption"/>
        <w:widowControl w:val="0"/>
        <w:suppressLineNumbers/>
        <w:rPr>
          <w:rFonts w:ascii="Times New Roman" w:hAnsi="Times New Roman" w:cs="Times New Roman"/>
          <w:i w:val="0"/>
        </w:rPr>
      </w:pPr>
    </w:p>
    <w:p w14:paraId="03865633" w14:textId="2A34754A" w:rsidR="00EC5EE0" w:rsidDel="00126309" w:rsidRDefault="00EC5EE0">
      <w:pPr>
        <w:pStyle w:val="Heading1"/>
        <w:keepNext w:val="0"/>
        <w:keepLines w:val="0"/>
        <w:widowControl w:val="0"/>
        <w:suppressLineNumbers/>
        <w:rPr>
          <w:del w:id="1527" w:author="Chelsey Nieman" w:date="2020-12-23T13:51:00Z"/>
          <w:rFonts w:ascii="Times New Roman" w:hAnsi="Times New Roman" w:cs="Times New Roman"/>
          <w:color w:val="auto"/>
          <w:sz w:val="24"/>
          <w:szCs w:val="24"/>
        </w:rPr>
      </w:pPr>
      <w:r w:rsidRPr="00126309">
        <w:rPr>
          <w:rFonts w:ascii="Times New Roman" w:hAnsi="Times New Roman" w:cs="Times New Roman"/>
          <w:color w:val="auto"/>
          <w:sz w:val="24"/>
          <w:szCs w:val="24"/>
          <w:rPrChange w:id="1528" w:author="Chelsey Nieman" w:date="2020-12-30T11:52:00Z">
            <w:rPr>
              <w:rFonts w:ascii="Times New Roman" w:hAnsi="Times New Roman" w:cs="Times New Roman"/>
              <w:color w:val="auto"/>
            </w:rPr>
          </w:rPrChange>
        </w:rPr>
        <w:t>Discu</w:t>
      </w:r>
      <w:commentRangeStart w:id="1529"/>
      <w:r w:rsidRPr="00126309">
        <w:rPr>
          <w:rFonts w:ascii="Times New Roman" w:hAnsi="Times New Roman" w:cs="Times New Roman"/>
          <w:color w:val="auto"/>
          <w:sz w:val="24"/>
          <w:szCs w:val="24"/>
          <w:rPrChange w:id="1530" w:author="Chelsey Nieman" w:date="2020-12-30T11:52:00Z">
            <w:rPr>
              <w:rFonts w:ascii="Times New Roman" w:hAnsi="Times New Roman" w:cs="Times New Roman"/>
              <w:color w:val="auto"/>
            </w:rPr>
          </w:rPrChange>
        </w:rPr>
        <w:t>ssio</w:t>
      </w:r>
      <w:commentRangeEnd w:id="1529"/>
      <w:r w:rsidR="005C1CAB" w:rsidRPr="00126309">
        <w:rPr>
          <w:rStyle w:val="CommentReference"/>
          <w:rFonts w:asciiTheme="minorHAnsi" w:eastAsiaTheme="minorHAnsi" w:hAnsiTheme="minorHAnsi" w:cstheme="minorBidi"/>
          <w:b w:val="0"/>
          <w:bCs w:val="0"/>
          <w:color w:val="auto"/>
          <w:sz w:val="24"/>
          <w:szCs w:val="24"/>
          <w:rPrChange w:id="1531" w:author="Chelsey Nieman" w:date="2020-12-30T11:52:00Z">
            <w:rPr>
              <w:rStyle w:val="CommentReference"/>
              <w:rFonts w:asciiTheme="minorHAnsi" w:eastAsiaTheme="minorHAnsi" w:hAnsiTheme="minorHAnsi" w:cstheme="minorBidi"/>
              <w:b w:val="0"/>
              <w:bCs w:val="0"/>
              <w:color w:val="auto"/>
            </w:rPr>
          </w:rPrChange>
        </w:rPr>
        <w:commentReference w:id="1529"/>
      </w:r>
      <w:r w:rsidRPr="00126309">
        <w:rPr>
          <w:rFonts w:ascii="Times New Roman" w:hAnsi="Times New Roman" w:cs="Times New Roman"/>
          <w:color w:val="auto"/>
          <w:sz w:val="24"/>
          <w:szCs w:val="24"/>
          <w:rPrChange w:id="1532" w:author="Chelsey Nieman" w:date="2020-12-30T11:52:00Z">
            <w:rPr>
              <w:rFonts w:ascii="Times New Roman" w:hAnsi="Times New Roman" w:cs="Times New Roman"/>
              <w:color w:val="auto"/>
            </w:rPr>
          </w:rPrChange>
        </w:rPr>
        <w:t>n</w:t>
      </w:r>
    </w:p>
    <w:p w14:paraId="1B7B3C97" w14:textId="35093B02" w:rsidR="00032EE2" w:rsidRDefault="00032EE2">
      <w:pPr>
        <w:pStyle w:val="Heading1"/>
        <w:keepNext w:val="0"/>
        <w:keepLines w:val="0"/>
        <w:widowControl w:val="0"/>
        <w:suppressLineNumbers/>
        <w:pPrChange w:id="1533" w:author="Chelsey Nieman" w:date="2020-12-23T13:51:00Z">
          <w:pPr>
            <w:pStyle w:val="ImageCaption"/>
            <w:widowControl w:val="0"/>
            <w:suppressLineNumbers/>
          </w:pPr>
        </w:pPrChange>
      </w:pPr>
    </w:p>
    <w:p w14:paraId="695CCD56" w14:textId="265F76A9" w:rsidR="00032EE2" w:rsidDel="00126309" w:rsidRDefault="00685952" w:rsidP="00B55B9B">
      <w:pPr>
        <w:pStyle w:val="ImageCaption"/>
        <w:widowControl w:val="0"/>
        <w:suppressLineNumbers/>
        <w:rPr>
          <w:del w:id="1534" w:author="Chelsey Nieman" w:date="2020-12-30T11:50:00Z"/>
          <w:rFonts w:ascii="Times New Roman" w:hAnsi="Times New Roman" w:cs="Times New Roman"/>
          <w:i w:val="0"/>
        </w:rPr>
      </w:pPr>
      <w:r>
        <w:rPr>
          <w:rFonts w:ascii="Times New Roman" w:hAnsi="Times New Roman" w:cs="Times New Roman"/>
          <w:i w:val="0"/>
        </w:rPr>
        <w:tab/>
      </w:r>
      <w:del w:id="1535" w:author="Chelsey Nieman" w:date="2020-12-30T11:50:00Z">
        <w:r w:rsidR="00032EE2" w:rsidDel="00B55B9B">
          <w:rPr>
            <w:rFonts w:ascii="Times New Roman" w:hAnsi="Times New Roman" w:cs="Times New Roman"/>
            <w:i w:val="0"/>
          </w:rPr>
          <w:delText>Sudden, unexpected regime shifts represent a growing threat to aquatic systems as human</w:delText>
        </w:r>
        <w:r w:rsidR="00A21444" w:rsidDel="00B55B9B">
          <w:rPr>
            <w:rFonts w:ascii="Times New Roman" w:hAnsi="Times New Roman" w:cs="Times New Roman"/>
            <w:i w:val="0"/>
          </w:rPr>
          <w:delText xml:space="preserve"> influences</w:delText>
        </w:r>
        <w:r w:rsidR="00032EE2" w:rsidDel="00B55B9B">
          <w:rPr>
            <w:rFonts w:ascii="Times New Roman" w:hAnsi="Times New Roman" w:cs="Times New Roman"/>
            <w:i w:val="0"/>
          </w:rPr>
          <w:delText xml:space="preserve"> on these systems grow and erode system resilience</w:delText>
        </w:r>
      </w:del>
      <w:ins w:id="1536" w:author="Colin Dassow" w:date="2020-12-29T15:41:00Z">
        <w:del w:id="1537" w:author="Chelsey Nieman" w:date="2020-12-30T11:50:00Z">
          <w:r w:rsidR="00D93AA2" w:rsidDel="00B55B9B">
            <w:rPr>
              <w:rFonts w:ascii="Times New Roman" w:hAnsi="Times New Roman" w:cs="Times New Roman"/>
              <w:i w:val="0"/>
            </w:rPr>
            <w:delText xml:space="preserve">De Roos and Persson 2002, </w:delText>
          </w:r>
        </w:del>
      </w:ins>
      <w:ins w:id="1538" w:author="Colin Dassow" w:date="2020-12-29T15:39:00Z">
        <w:del w:id="1539" w:author="Chelsey Nieman" w:date="2020-12-30T11:50:00Z">
          <w:r w:rsidR="00D93AA2" w:rsidDel="00B55B9B">
            <w:rPr>
              <w:rFonts w:ascii="Times New Roman" w:hAnsi="Times New Roman" w:cs="Times New Roman"/>
              <w:i w:val="0"/>
            </w:rPr>
            <w:delText>Carpenter and Kinne 2003, Persson et al. 2007</w:delText>
          </w:r>
        </w:del>
      </w:ins>
      <w:del w:id="1540" w:author="Chelsey Nieman" w:date="2020-12-30T11:50:00Z">
        <w:r w:rsidR="00032EE2" w:rsidDel="00B55B9B">
          <w:rPr>
            <w:rFonts w:ascii="Times New Roman" w:hAnsi="Times New Roman" w:cs="Times New Roman"/>
            <w:i w:val="0"/>
          </w:rPr>
          <w:delText xml:space="preserve">. </w:delText>
        </w:r>
        <w:r w:rsidR="00B85D7C" w:rsidDel="00B55B9B">
          <w:rPr>
            <w:rFonts w:ascii="Times New Roman" w:hAnsi="Times New Roman" w:cs="Times New Roman"/>
            <w:i w:val="0"/>
          </w:rPr>
          <w:delText>Here</w:delText>
        </w:r>
        <w:commentRangeStart w:id="1541"/>
        <w:commentRangeStart w:id="1542"/>
        <w:r w:rsidR="00B85D7C" w:rsidDel="00B55B9B">
          <w:rPr>
            <w:rFonts w:ascii="Times New Roman" w:hAnsi="Times New Roman" w:cs="Times New Roman"/>
            <w:i w:val="0"/>
          </w:rPr>
          <w:delText>, we have illustrated how species interactions can result in non-linearity in a fisheries system, which can ultimately result in transition between alternative stable s</w:delText>
        </w:r>
        <w:commentRangeEnd w:id="1541"/>
        <w:r w:rsidR="002000F9" w:rsidDel="00B55B9B">
          <w:rPr>
            <w:rStyle w:val="CommentReference"/>
            <w:i w:val="0"/>
          </w:rPr>
          <w:commentReference w:id="1541"/>
        </w:r>
        <w:commentRangeEnd w:id="1542"/>
        <w:r w:rsidR="00B30CCA" w:rsidDel="00B55B9B">
          <w:rPr>
            <w:rStyle w:val="CommentReference"/>
            <w:i w:val="0"/>
          </w:rPr>
          <w:commentReference w:id="1542"/>
        </w:r>
        <w:r w:rsidR="00B85D7C" w:rsidDel="00B55B9B">
          <w:rPr>
            <w:rFonts w:ascii="Times New Roman" w:hAnsi="Times New Roman" w:cs="Times New Roman"/>
            <w:i w:val="0"/>
          </w:rPr>
          <w:delText xml:space="preserve">tates. We further demonstrate how management interventions can be used to maintain stable states of a system through careful consideration of human influences and species interactions within the system. </w:delText>
        </w:r>
        <w:r w:rsidR="001818FB" w:rsidDel="00B55B9B">
          <w:rPr>
            <w:rFonts w:ascii="Times New Roman" w:hAnsi="Times New Roman" w:cs="Times New Roman"/>
            <w:i w:val="0"/>
          </w:rPr>
          <w:delText>Where a single species management approach is infeasible or unable to reach those outcomes, o</w:delText>
        </w:r>
        <w:r w:rsidR="00032EE2" w:rsidDel="00B55B9B">
          <w:rPr>
            <w:rFonts w:ascii="Times New Roman" w:hAnsi="Times New Roman" w:cs="Times New Roman"/>
            <w:i w:val="0"/>
          </w:rPr>
          <w:delText>ur relatively simple model of a multi</w:delText>
        </w:r>
        <w:r w:rsidR="00A21444" w:rsidDel="00B55B9B">
          <w:rPr>
            <w:rFonts w:ascii="Times New Roman" w:hAnsi="Times New Roman" w:cs="Times New Roman"/>
            <w:i w:val="0"/>
          </w:rPr>
          <w:delText>-</w:delText>
        </w:r>
        <w:r w:rsidR="00032EE2" w:rsidDel="00B55B9B">
          <w:rPr>
            <w:rFonts w:ascii="Times New Roman" w:hAnsi="Times New Roman" w:cs="Times New Roman"/>
            <w:i w:val="0"/>
          </w:rPr>
          <w:delText>species recreational fishery de</w:delText>
        </w:r>
        <w:r w:rsidR="00DB38DA" w:rsidDel="00B55B9B">
          <w:rPr>
            <w:rFonts w:ascii="Times New Roman" w:hAnsi="Times New Roman" w:cs="Times New Roman"/>
            <w:i w:val="0"/>
          </w:rPr>
          <w:delText>monstrate</w:delText>
        </w:r>
        <w:r w:rsidR="00032EE2" w:rsidDel="00B55B9B">
          <w:rPr>
            <w:rFonts w:ascii="Times New Roman" w:hAnsi="Times New Roman" w:cs="Times New Roman"/>
            <w:i w:val="0"/>
          </w:rPr>
          <w:delText>s how understanding the ecological interactions between species can allow a manager to creatively manage a system to reach desired outcomes.</w:delText>
        </w:r>
        <w:r w:rsidDel="00B55B9B">
          <w:rPr>
            <w:rFonts w:ascii="Times New Roman" w:hAnsi="Times New Roman" w:cs="Times New Roman"/>
            <w:i w:val="0"/>
          </w:rPr>
          <w:delText xml:space="preserve"> </w:delText>
        </w:r>
        <w:r w:rsidR="00A21444" w:rsidDel="00B55B9B">
          <w:rPr>
            <w:rFonts w:ascii="Times New Roman" w:hAnsi="Times New Roman" w:cs="Times New Roman"/>
            <w:i w:val="0"/>
          </w:rPr>
          <w:delText>Although</w:delText>
        </w:r>
        <w:r w:rsidDel="00B55B9B">
          <w:rPr>
            <w:rFonts w:ascii="Times New Roman" w:hAnsi="Times New Roman" w:cs="Times New Roman"/>
            <w:i w:val="0"/>
          </w:rPr>
          <w:delText xml:space="preserve"> species interactions have long been known to exert influence on a system, here we show how direct management can u</w:delText>
        </w:r>
        <w:r w:rsidR="00A21444" w:rsidDel="00B55B9B">
          <w:rPr>
            <w:rFonts w:ascii="Times New Roman" w:hAnsi="Times New Roman" w:cs="Times New Roman"/>
            <w:i w:val="0"/>
          </w:rPr>
          <w:delText>se</w:delText>
        </w:r>
        <w:r w:rsidDel="00B55B9B">
          <w:rPr>
            <w:rFonts w:ascii="Times New Roman" w:hAnsi="Times New Roman" w:cs="Times New Roman"/>
            <w:i w:val="0"/>
          </w:rPr>
          <w:delText xml:space="preserve"> those interactions in order to influence fishery outcomes. </w:delText>
        </w:r>
      </w:del>
      <w:del w:id="1543" w:author="Chelsey Nieman" w:date="2020-12-28T09:48:00Z">
        <w:r w:rsidR="001818FB" w:rsidDel="00C97CAF">
          <w:rPr>
            <w:rFonts w:ascii="Times New Roman" w:hAnsi="Times New Roman" w:cs="Times New Roman"/>
            <w:i w:val="0"/>
          </w:rPr>
          <w:delText xml:space="preserve">While </w:delText>
        </w:r>
      </w:del>
      <w:del w:id="1544" w:author="Chelsey Nieman" w:date="2020-12-30T11:50:00Z">
        <w:r w:rsidR="001818FB" w:rsidDel="00B55B9B">
          <w:rPr>
            <w:rFonts w:ascii="Times New Roman" w:hAnsi="Times New Roman" w:cs="Times New Roman"/>
            <w:i w:val="0"/>
          </w:rPr>
          <w:delText>our model is a simplification of a complex system, it demonstrates the need to incorporate our understanding of the ecology of aquatic ecosystems into a holistic view of managing these important r</w:delText>
        </w:r>
        <w:commentRangeStart w:id="1545"/>
        <w:commentRangeStart w:id="1546"/>
        <w:commentRangeStart w:id="1547"/>
        <w:r w:rsidR="001818FB" w:rsidDel="00B55B9B">
          <w:rPr>
            <w:rFonts w:ascii="Times New Roman" w:hAnsi="Times New Roman" w:cs="Times New Roman"/>
            <w:i w:val="0"/>
          </w:rPr>
          <w:delText>esources</w:delText>
        </w:r>
        <w:commentRangeEnd w:id="1545"/>
        <w:r w:rsidR="00C97CAF" w:rsidDel="00B55B9B">
          <w:rPr>
            <w:rStyle w:val="CommentReference"/>
            <w:i w:val="0"/>
          </w:rPr>
          <w:commentReference w:id="1545"/>
        </w:r>
        <w:commentRangeEnd w:id="1546"/>
        <w:r w:rsidR="005B5D26" w:rsidDel="00B55B9B">
          <w:rPr>
            <w:rStyle w:val="CommentReference"/>
            <w:i w:val="0"/>
          </w:rPr>
          <w:commentReference w:id="1546"/>
        </w:r>
        <w:commentRangeEnd w:id="1547"/>
        <w:r w:rsidR="00D93AA2" w:rsidDel="00B55B9B">
          <w:rPr>
            <w:rStyle w:val="CommentReference"/>
            <w:i w:val="0"/>
          </w:rPr>
          <w:commentReference w:id="1547"/>
        </w:r>
        <w:r w:rsidR="001818FB" w:rsidDel="00B55B9B">
          <w:rPr>
            <w:rFonts w:ascii="Times New Roman" w:hAnsi="Times New Roman" w:cs="Times New Roman"/>
            <w:i w:val="0"/>
          </w:rPr>
          <w:delText>.</w:delText>
        </w:r>
      </w:del>
      <w:ins w:id="1548" w:author="Colin Dassow" w:date="2020-12-29T11:06:00Z">
        <w:del w:id="1549" w:author="Chelsey Nieman" w:date="2020-12-30T11:50:00Z">
          <w:r w:rsidR="005B5D26" w:rsidDel="00B55B9B">
            <w:rPr>
              <w:rFonts w:ascii="Times New Roman" w:hAnsi="Times New Roman" w:cs="Times New Roman"/>
              <w:i w:val="0"/>
            </w:rPr>
            <w:delText xml:space="preserve"> In practice, this is difficult to do</w:delText>
          </w:r>
        </w:del>
      </w:ins>
      <w:ins w:id="1550" w:author="Colin Dassow" w:date="2020-12-29T11:11:00Z">
        <w:del w:id="1551" w:author="Chelsey Nieman" w:date="2020-12-30T11:50:00Z">
          <w:r w:rsidR="005B5D26" w:rsidDel="00B55B9B">
            <w:rPr>
              <w:rFonts w:ascii="Times New Roman" w:hAnsi="Times New Roman" w:cs="Times New Roman"/>
              <w:i w:val="0"/>
            </w:rPr>
            <w:delText xml:space="preserve"> as </w:delText>
          </w:r>
        </w:del>
      </w:ins>
      <w:ins w:id="1552" w:author="Colin Dassow" w:date="2020-12-29T11:17:00Z">
        <w:del w:id="1553" w:author="Chelsey Nieman" w:date="2020-12-30T11:50:00Z">
          <w:r w:rsidR="005B5D26" w:rsidDel="00B55B9B">
            <w:rPr>
              <w:rFonts w:ascii="Times New Roman" w:hAnsi="Times New Roman" w:cs="Times New Roman"/>
              <w:i w:val="0"/>
            </w:rPr>
            <w:delText xml:space="preserve">interactions within </w:delText>
          </w:r>
        </w:del>
      </w:ins>
      <w:ins w:id="1554" w:author="Colin Dassow" w:date="2020-12-29T11:11:00Z">
        <w:del w:id="1555" w:author="Chelsey Nieman" w:date="2020-12-30T11:50:00Z">
          <w:r w:rsidR="005B5D26" w:rsidDel="00B55B9B">
            <w:rPr>
              <w:rFonts w:ascii="Times New Roman" w:hAnsi="Times New Roman" w:cs="Times New Roman"/>
              <w:i w:val="0"/>
            </w:rPr>
            <w:delText xml:space="preserve">aquatic communities and our understanding of them continue to change. </w:delText>
          </w:r>
        </w:del>
      </w:ins>
    </w:p>
    <w:p w14:paraId="3757FA27" w14:textId="77777777" w:rsidR="00126309" w:rsidRDefault="00126309" w:rsidP="00B55B9B">
      <w:pPr>
        <w:pStyle w:val="ImageCaption"/>
        <w:widowControl w:val="0"/>
        <w:suppressLineNumbers/>
        <w:rPr>
          <w:ins w:id="1556" w:author="Chelsey Nieman" w:date="2020-12-30T11:52:00Z"/>
          <w:rFonts w:ascii="Times New Roman" w:hAnsi="Times New Roman" w:cs="Times New Roman"/>
          <w:i w:val="0"/>
        </w:rPr>
      </w:pPr>
    </w:p>
    <w:p w14:paraId="582BF723" w14:textId="6C5DB9A5" w:rsidR="00B55B9B" w:rsidRDefault="00B55B9B" w:rsidP="00126309">
      <w:pPr>
        <w:pStyle w:val="ImageCaption"/>
        <w:widowControl w:val="0"/>
        <w:suppressLineNumbers/>
        <w:ind w:firstLine="720"/>
        <w:rPr>
          <w:ins w:id="1557" w:author="Chelsey Nieman" w:date="2020-12-30T11:50:00Z"/>
          <w:rFonts w:ascii="Times New Roman" w:hAnsi="Times New Roman" w:cs="Times New Roman"/>
          <w:i w:val="0"/>
        </w:rPr>
        <w:pPrChange w:id="1558" w:author="Chelsey Nieman" w:date="2020-12-30T11:52:00Z">
          <w:pPr>
            <w:pStyle w:val="ImageCaption"/>
            <w:widowControl w:val="0"/>
            <w:suppressLineNumbers/>
          </w:pPr>
        </w:pPrChange>
      </w:pPr>
      <w:ins w:id="1559" w:author="Chelsey Nieman" w:date="2020-12-30T11:50:00Z">
        <w:r>
          <w:rPr>
            <w:rFonts w:ascii="Times New Roman" w:hAnsi="Times New Roman" w:cs="Times New Roman"/>
            <w:i w:val="0"/>
          </w:rPr>
          <w:t xml:space="preserve">Sudden, unexpected regime shifts represent a growing threat to aquatic systems as human influences on these systems grow and erode system resilience (De </w:t>
        </w:r>
        <w:proofErr w:type="spellStart"/>
        <w:r>
          <w:rPr>
            <w:rFonts w:ascii="Times New Roman" w:hAnsi="Times New Roman" w:cs="Times New Roman"/>
            <w:i w:val="0"/>
          </w:rPr>
          <w:t>Roos</w:t>
        </w:r>
        <w:proofErr w:type="spellEnd"/>
        <w:r>
          <w:rPr>
            <w:rFonts w:ascii="Times New Roman" w:hAnsi="Times New Roman" w:cs="Times New Roman"/>
            <w:i w:val="0"/>
          </w:rPr>
          <w:t xml:space="preserve"> and Persson 2002, </w:t>
        </w:r>
        <w:r>
          <w:rPr>
            <w:rFonts w:ascii="Times New Roman" w:hAnsi="Times New Roman" w:cs="Times New Roman"/>
            <w:i w:val="0"/>
          </w:rPr>
          <w:lastRenderedPageBreak/>
          <w:t xml:space="preserve">Carpenter and </w:t>
        </w:r>
        <w:proofErr w:type="spellStart"/>
        <w:r>
          <w:rPr>
            <w:rFonts w:ascii="Times New Roman" w:hAnsi="Times New Roman" w:cs="Times New Roman"/>
            <w:i w:val="0"/>
          </w:rPr>
          <w:t>Kinne</w:t>
        </w:r>
        <w:proofErr w:type="spellEnd"/>
        <w:r>
          <w:rPr>
            <w:rFonts w:ascii="Times New Roman" w:hAnsi="Times New Roman" w:cs="Times New Roman"/>
            <w:i w:val="0"/>
          </w:rPr>
          <w:t xml:space="preserve"> 2003, Persson et al. 2007</w:t>
        </w:r>
        <w:commentRangeStart w:id="1560"/>
        <w:commentRangeEnd w:id="1560"/>
        <w:r>
          <w:rPr>
            <w:rStyle w:val="CommentReference"/>
            <w:i w:val="0"/>
          </w:rPr>
          <w:commentReference w:id="1560"/>
        </w:r>
        <w:r>
          <w:rPr>
            <w:rFonts w:ascii="Times New Roman" w:hAnsi="Times New Roman" w:cs="Times New Roman"/>
            <w:i w:val="0"/>
          </w:rPr>
          <w:t>). We demonstrate how management interventions can be used to maintain stable states of a system through careful consideration of human influences and species interactions within the system. Where a single species management approach is infeasible or unable to reach those outcomes, our relatively simple model of a multi-species recreational fishery demonstrates how understanding the ecological interactions between species can allow a manager to creatively manage a system to reach desired outcomes. Although species interactions have long been known to exert influence on a system, here we show how direct management can use those interactions in order to influence fishery outcomes. Although our model is a simplification of a complex system, it demonstrates the need to incorporate our understanding of the ecology of aquatic ecosystems into a holistic view of managing these important r</w:t>
        </w:r>
        <w:commentRangeStart w:id="1561"/>
        <w:commentRangeStart w:id="1562"/>
        <w:commentRangeStart w:id="1563"/>
        <w:r>
          <w:rPr>
            <w:rFonts w:ascii="Times New Roman" w:hAnsi="Times New Roman" w:cs="Times New Roman"/>
            <w:i w:val="0"/>
          </w:rPr>
          <w:t>esources</w:t>
        </w:r>
        <w:commentRangeEnd w:id="1561"/>
        <w:r>
          <w:rPr>
            <w:rStyle w:val="CommentReference"/>
            <w:i w:val="0"/>
          </w:rPr>
          <w:commentReference w:id="1561"/>
        </w:r>
        <w:commentRangeEnd w:id="1562"/>
        <w:r>
          <w:rPr>
            <w:rStyle w:val="CommentReference"/>
            <w:i w:val="0"/>
          </w:rPr>
          <w:commentReference w:id="1562"/>
        </w:r>
        <w:commentRangeEnd w:id="1563"/>
        <w:r>
          <w:rPr>
            <w:rStyle w:val="CommentReference"/>
            <w:i w:val="0"/>
          </w:rPr>
          <w:commentReference w:id="1563"/>
        </w:r>
        <w:r>
          <w:rPr>
            <w:rFonts w:ascii="Times New Roman" w:hAnsi="Times New Roman" w:cs="Times New Roman"/>
            <w:i w:val="0"/>
          </w:rPr>
          <w:t xml:space="preserve">. In practice, this is difficult to do as interactions within aquatic communities and our understanding of them continue to change, however, integration of species interactions is a step in the right direction towards a more holistic view of inland fishery systems. </w:t>
        </w:r>
      </w:ins>
    </w:p>
    <w:p w14:paraId="29B4F1D4" w14:textId="77777777" w:rsidR="00B55B9B" w:rsidRDefault="00B55B9B" w:rsidP="00B55B9B">
      <w:pPr>
        <w:pStyle w:val="ImageCaption"/>
        <w:widowControl w:val="0"/>
        <w:suppressLineNumbers/>
        <w:rPr>
          <w:ins w:id="1564" w:author="Chelsey Nieman" w:date="2020-12-30T11:50:00Z"/>
          <w:rFonts w:ascii="Times New Roman" w:hAnsi="Times New Roman" w:cs="Times New Roman"/>
          <w:i w:val="0"/>
        </w:rPr>
      </w:pPr>
      <w:ins w:id="1565" w:author="Chelsey Nieman" w:date="2020-12-30T11:50:00Z">
        <w:r>
          <w:rPr>
            <w:rFonts w:ascii="Times New Roman" w:hAnsi="Times New Roman" w:cs="Times New Roman"/>
            <w:i w:val="0"/>
          </w:rPr>
          <w:tab/>
          <w:t>Traditionally, fisheries have been managed through a single species lens (</w:t>
        </w:r>
        <w:proofErr w:type="spellStart"/>
        <w:r>
          <w:rPr>
            <w:rFonts w:ascii="Times New Roman" w:hAnsi="Times New Roman" w:cs="Times New Roman"/>
            <w:i w:val="0"/>
          </w:rPr>
          <w:t>Hjerman</w:t>
        </w:r>
        <w:proofErr w:type="spellEnd"/>
        <w:r>
          <w:rPr>
            <w:rFonts w:ascii="Times New Roman" w:hAnsi="Times New Roman" w:cs="Times New Roman"/>
            <w:i w:val="0"/>
          </w:rPr>
          <w:t xml:space="preserve"> et al. 2004, Walters et al. 2005, Carpenter et al. 2017), however, this does not always result in positive outcomes. Our results, and the research of others, demonstrates why positive feedback loops which are unaccounted for, often produce unexpected outcomes in the eyes of decision makers (</w:t>
        </w:r>
        <w:proofErr w:type="spellStart"/>
        <w:r>
          <w:rPr>
            <w:rFonts w:ascii="Times New Roman" w:hAnsi="Times New Roman" w:cs="Times New Roman"/>
            <w:i w:val="0"/>
          </w:rPr>
          <w:t>Tonn</w:t>
        </w:r>
        <w:proofErr w:type="spellEnd"/>
        <w:r>
          <w:rPr>
            <w:rFonts w:ascii="Times New Roman" w:hAnsi="Times New Roman" w:cs="Times New Roman"/>
            <w:i w:val="0"/>
          </w:rPr>
          <w:t xml:space="preserve"> et al. 1992, Pine et al. 2009). In our model, the key feedback loop is through juvenile competition and predation by adults. When maintaining the abundance of species 1, the manager’s ultimate goal is to maintain or increase the number of </w:t>
        </w:r>
      </w:ins>
      <m:oMath>
        <m:sSub>
          <m:sSubPr>
            <m:ctrlPr>
              <w:ins w:id="1566" w:author="Chelsey Nieman" w:date="2020-12-30T11:50:00Z">
                <w:rPr>
                  <w:rFonts w:ascii="Cambria Math" w:hAnsi="Cambria Math" w:cs="Times New Roman"/>
                </w:rPr>
              </w:ins>
            </m:ctrlPr>
          </m:sSubPr>
          <m:e>
            <m:r>
              <w:ins w:id="1567" w:author="Chelsey Nieman" w:date="2020-12-30T11:50:00Z">
                <w:rPr>
                  <w:rFonts w:ascii="Cambria Math" w:hAnsi="Cambria Math" w:cs="Times New Roman"/>
                </w:rPr>
                <m:t>J</m:t>
              </w:ins>
            </m:r>
          </m:e>
          <m:sub>
            <m:r>
              <w:ins w:id="1568" w:author="Chelsey Nieman" w:date="2020-12-30T11:50:00Z">
                <w:rPr>
                  <w:rFonts w:ascii="Cambria Math" w:hAnsi="Cambria Math" w:cs="Times New Roman"/>
                </w:rPr>
                <m:t>1</m:t>
              </w:ins>
            </m:r>
          </m:sub>
        </m:sSub>
      </m:oMath>
      <w:ins w:id="1569" w:author="Chelsey Nieman" w:date="2020-12-30T11:50:00Z">
        <w:r>
          <w:rPr>
            <w:rFonts w:ascii="Times New Roman" w:hAnsi="Times New Roman" w:cs="Times New Roman"/>
            <w:i w:val="0"/>
          </w:rPr>
          <w:t xml:space="preserve"> maturing to adulthood</w:t>
        </w:r>
        <w:commentRangeStart w:id="1570"/>
        <w:r>
          <w:rPr>
            <w:rFonts w:ascii="Times New Roman" w:hAnsi="Times New Roman" w:cs="Times New Roman"/>
            <w:i w:val="0"/>
          </w:rPr>
          <w:t xml:space="preserve">. This can be done directly through stocking, but because of density –dependent mortality due to limited predation refuge or prey availability, simply adding more individuals is often insufficient. Furthermore, the costs associated with stocking often limit how many individuals can be added to any one system. </w:t>
        </w:r>
        <w:commentRangeEnd w:id="1570"/>
        <w:r>
          <w:rPr>
            <w:rStyle w:val="CommentReference"/>
            <w:i w:val="0"/>
          </w:rPr>
          <w:commentReference w:id="1570"/>
        </w:r>
        <w:r>
          <w:rPr>
            <w:rFonts w:ascii="Times New Roman" w:hAnsi="Times New Roman" w:cs="Times New Roman"/>
            <w:i w:val="0"/>
          </w:rPr>
          <w:t xml:space="preserve">Our model demonstrates how this can occur because a portion of the stocked fish will feed </w:t>
        </w:r>
        <w:commentRangeStart w:id="1571"/>
        <w:commentRangeStart w:id="1572"/>
        <w:r>
          <w:rPr>
            <w:rFonts w:ascii="Times New Roman" w:hAnsi="Times New Roman" w:cs="Times New Roman"/>
            <w:i w:val="0"/>
          </w:rPr>
          <w:t xml:space="preserve">species 2, promoting their abundance increase and beginning a feedback loop where their own juveniles, </w:t>
        </w:r>
      </w:ins>
      <m:oMath>
        <m:sSub>
          <m:sSubPr>
            <m:ctrlPr>
              <w:ins w:id="1573" w:author="Chelsey Nieman" w:date="2020-12-30T11:50:00Z">
                <w:rPr>
                  <w:rFonts w:ascii="Cambria Math" w:hAnsi="Cambria Math" w:cs="Times New Roman"/>
                </w:rPr>
              </w:ins>
            </m:ctrlPr>
          </m:sSubPr>
          <m:e>
            <m:r>
              <w:ins w:id="1574" w:author="Chelsey Nieman" w:date="2020-12-30T11:50:00Z">
                <w:rPr>
                  <w:rFonts w:ascii="Cambria Math" w:hAnsi="Cambria Math" w:cs="Times New Roman"/>
                </w:rPr>
                <m:t>J</m:t>
              </w:ins>
            </m:r>
          </m:e>
          <m:sub>
            <m:r>
              <w:ins w:id="1575" w:author="Chelsey Nieman" w:date="2020-12-30T11:50:00Z">
                <w:rPr>
                  <w:rFonts w:ascii="Cambria Math" w:hAnsi="Cambria Math" w:cs="Times New Roman"/>
                </w:rPr>
                <m:t>2</m:t>
              </w:ins>
            </m:r>
          </m:sub>
        </m:sSub>
      </m:oMath>
      <w:ins w:id="1576" w:author="Chelsey Nieman" w:date="2020-12-30T11:50:00Z">
        <w:r>
          <w:rPr>
            <w:rFonts w:ascii="Times New Roman" w:eastAsiaTheme="minorEastAsia" w:hAnsi="Times New Roman" w:cs="Times New Roman"/>
            <w:i w:val="0"/>
          </w:rPr>
          <w:t>,</w:t>
        </w:r>
        <w:r>
          <w:rPr>
            <w:rFonts w:ascii="Times New Roman" w:hAnsi="Times New Roman" w:cs="Times New Roman"/>
            <w:i w:val="0"/>
          </w:rPr>
          <w:t xml:space="preserve"> grow more abundant (Fig 4). Thus, the magnitude of stocking that is necessary to maintain the system is greatly increased when it is used in isolation, which may also not be feasible given the expense of stocking and density-dependent mortality associated with stocking more fish (Fig. 2). Alternatively, if fishing mortality is increased on species 2, with or without stocking,</w:t>
        </w:r>
      </w:ins>
      <m:oMath>
        <m:r>
          <w:ins w:id="1577" w:author="Chelsey Nieman" w:date="2020-12-30T11:50:00Z">
            <w:rPr>
              <w:rFonts w:ascii="Cambria Math" w:hAnsi="Cambria Math" w:cs="Times New Roman"/>
            </w:rPr>
            <m:t xml:space="preserve"> </m:t>
          </w:ins>
        </m:r>
        <m:sSub>
          <m:sSubPr>
            <m:ctrlPr>
              <w:ins w:id="1578" w:author="Chelsey Nieman" w:date="2020-12-30T11:50:00Z">
                <w:rPr>
                  <w:rFonts w:ascii="Cambria Math" w:hAnsi="Cambria Math" w:cs="Times New Roman"/>
                </w:rPr>
              </w:ins>
            </m:ctrlPr>
          </m:sSubPr>
          <m:e>
            <m:r>
              <w:ins w:id="1579" w:author="Chelsey Nieman" w:date="2020-12-30T11:50:00Z">
                <w:rPr>
                  <w:rFonts w:ascii="Cambria Math" w:hAnsi="Cambria Math" w:cs="Times New Roman"/>
                </w:rPr>
                <m:t>J</m:t>
              </w:ins>
            </m:r>
          </m:e>
          <m:sub>
            <m:r>
              <w:ins w:id="1580" w:author="Chelsey Nieman" w:date="2020-12-30T11:50:00Z">
                <w:rPr>
                  <w:rFonts w:ascii="Cambria Math" w:hAnsi="Cambria Math" w:cs="Times New Roman"/>
                </w:rPr>
                <m:t>1</m:t>
              </w:ins>
            </m:r>
          </m:sub>
        </m:sSub>
      </m:oMath>
      <w:ins w:id="1581" w:author="Chelsey Nieman" w:date="2020-12-30T11:50:00Z">
        <w:r>
          <w:rPr>
            <w:rFonts w:ascii="Times New Roman" w:hAnsi="Times New Roman" w:cs="Times New Roman"/>
            <w:i w:val="0"/>
          </w:rPr>
          <w:t xml:space="preserve"> survival increases as predation pressure is alleviated, allowing </w:t>
        </w:r>
      </w:ins>
      <m:oMath>
        <m:sSub>
          <m:sSubPr>
            <m:ctrlPr>
              <w:ins w:id="1582" w:author="Chelsey Nieman" w:date="2020-12-30T11:50:00Z">
                <w:rPr>
                  <w:rFonts w:ascii="Cambria Math" w:hAnsi="Cambria Math" w:cs="Times New Roman"/>
                </w:rPr>
              </w:ins>
            </m:ctrlPr>
          </m:sSubPr>
          <m:e>
            <m:r>
              <w:ins w:id="1583" w:author="Chelsey Nieman" w:date="2020-12-30T11:50:00Z">
                <w:rPr>
                  <w:rFonts w:ascii="Cambria Math" w:hAnsi="Cambria Math" w:cs="Times New Roman"/>
                </w:rPr>
                <m:t>A</m:t>
              </w:ins>
            </m:r>
          </m:e>
          <m:sub>
            <m:r>
              <w:ins w:id="1584" w:author="Chelsey Nieman" w:date="2020-12-30T11:50:00Z">
                <w:rPr>
                  <w:rFonts w:ascii="Cambria Math" w:hAnsi="Cambria Math" w:cs="Times New Roman"/>
                </w:rPr>
                <m:t>1</m:t>
              </w:ins>
            </m:r>
          </m:sub>
        </m:sSub>
      </m:oMath>
      <w:ins w:id="1585" w:author="Chelsey Nieman" w:date="2020-12-30T11:50:00Z">
        <w:r>
          <w:rPr>
            <w:rFonts w:ascii="Times New Roman" w:hAnsi="Times New Roman" w:cs="Times New Roman"/>
            <w:i w:val="0"/>
          </w:rPr>
          <w:t xml:space="preserve"> to maintain dominance (Figs. 2 &amp;3). An understanding of how ecological interactions create positive feedback loops (e.g., Pine et al., 2009) that result in stable ecosystem states can allow managers to make decisions that leverage these feedback loops to increase the probability of maintaining the desired stable state.</w:t>
        </w:r>
        <w:commentRangeEnd w:id="1571"/>
        <w:r>
          <w:rPr>
            <w:rStyle w:val="CommentReference"/>
            <w:i w:val="0"/>
          </w:rPr>
          <w:commentReference w:id="1571"/>
        </w:r>
        <w:commentRangeEnd w:id="1572"/>
        <w:r>
          <w:rPr>
            <w:rStyle w:val="CommentReference"/>
            <w:i w:val="0"/>
          </w:rPr>
          <w:commentReference w:id="1572"/>
        </w:r>
      </w:ins>
    </w:p>
    <w:p w14:paraId="1DAE0C03" w14:textId="77777777" w:rsidR="00B55B9B" w:rsidRDefault="00B55B9B" w:rsidP="00B55B9B">
      <w:pPr>
        <w:pStyle w:val="ImageCaption"/>
        <w:widowControl w:val="0"/>
        <w:suppressLineNumbers/>
        <w:ind w:firstLine="720"/>
        <w:rPr>
          <w:ins w:id="1586" w:author="Chelsey Nieman" w:date="2020-12-30T11:50:00Z"/>
          <w:rFonts w:ascii="Times New Roman" w:hAnsi="Times New Roman" w:cs="Times New Roman"/>
          <w:i w:val="0"/>
        </w:rPr>
      </w:pPr>
      <w:ins w:id="1587" w:author="Chelsey Nieman" w:date="2020-12-30T11:50:00Z">
        <w:r>
          <w:rPr>
            <w:rFonts w:ascii="Times New Roman" w:hAnsi="Times New Roman" w:cs="Times New Roman"/>
            <w:i w:val="0"/>
          </w:rPr>
          <w:t xml:space="preserve">Understanding the possible outcomes of systems that exhibit non-linearity can result in more efficient management while using common management tools that have been proven to be effective in single species management, simply by altering the management strategy. Managers are limited by political, monetary, mechanical, and technological constraints when confronting complex management problems. Most commonly, fishery managers turn to one of four different tools for preventing or mitigating the negative influences of humans on the system; (1) stocking (e.g., </w:t>
        </w:r>
        <w:proofErr w:type="spellStart"/>
        <w:r>
          <w:rPr>
            <w:rFonts w:ascii="Times New Roman" w:hAnsi="Times New Roman" w:cs="Times New Roman"/>
            <w:i w:val="0"/>
          </w:rPr>
          <w:t>Cowx</w:t>
        </w:r>
        <w:proofErr w:type="spellEnd"/>
        <w:r>
          <w:rPr>
            <w:rFonts w:ascii="Times New Roman" w:hAnsi="Times New Roman" w:cs="Times New Roman"/>
            <w:i w:val="0"/>
          </w:rPr>
          <w:t xml:space="preserve">, 1994), (2) harvest regulation (e.g., length and bag limits; Post et al., 2003), (3) habitat modification (Jennings et al., 1999, Sass et al. 2017), and (4) fishery closure (either temporary or permanent). Although each of these management interventions has a history of success in certain circumstances, </w:t>
        </w:r>
        <w:r w:rsidRPr="00FC7295">
          <w:rPr>
            <w:rFonts w:ascii="Times New Roman" w:hAnsi="Times New Roman" w:cs="Times New Roman"/>
            <w:i w:val="0"/>
          </w:rPr>
          <w:t>management response</w:t>
        </w:r>
        <w:r>
          <w:rPr>
            <w:rFonts w:ascii="Times New Roman" w:hAnsi="Times New Roman" w:cs="Times New Roman"/>
            <w:i w:val="0"/>
          </w:rPr>
          <w:t>s</w:t>
        </w:r>
        <w:r w:rsidRPr="00FC7295">
          <w:rPr>
            <w:rFonts w:ascii="Times New Roman" w:hAnsi="Times New Roman" w:cs="Times New Roman"/>
            <w:i w:val="0"/>
          </w:rPr>
          <w:t xml:space="preserve"> in </w:t>
        </w:r>
        <w:r>
          <w:rPr>
            <w:rFonts w:ascii="Times New Roman" w:hAnsi="Times New Roman" w:cs="Times New Roman"/>
            <w:i w:val="0"/>
          </w:rPr>
          <w:t xml:space="preserve">complex </w:t>
        </w:r>
        <w:r w:rsidRPr="00FC7295">
          <w:rPr>
            <w:rFonts w:ascii="Times New Roman" w:hAnsi="Times New Roman" w:cs="Times New Roman"/>
            <w:i w:val="0"/>
          </w:rPr>
          <w:t xml:space="preserve">systems (beyond single species) is </w:t>
        </w:r>
        <w:r>
          <w:rPr>
            <w:rFonts w:ascii="Times New Roman" w:hAnsi="Times New Roman" w:cs="Times New Roman"/>
            <w:i w:val="0"/>
          </w:rPr>
          <w:t xml:space="preserve">not always straightforward. Often, these actions produce no response or a counterintuitive response when interactions between species are not acknowledged (Fig. 2). For </w:t>
        </w:r>
        <w:r>
          <w:rPr>
            <w:rFonts w:ascii="Times New Roman" w:hAnsi="Times New Roman" w:cs="Times New Roman"/>
            <w:i w:val="0"/>
          </w:rPr>
          <w:lastRenderedPageBreak/>
          <w:t>example, stocking of lake trout (</w:t>
        </w:r>
        <w:r>
          <w:rPr>
            <w:rFonts w:ascii="Times New Roman" w:hAnsi="Times New Roman" w:cs="Times New Roman"/>
            <w:iCs/>
          </w:rPr>
          <w:t xml:space="preserve">Salvelinus </w:t>
        </w:r>
        <w:proofErr w:type="spellStart"/>
        <w:r w:rsidRPr="000608C0">
          <w:rPr>
            <w:rFonts w:ascii="Times New Roman" w:hAnsi="Times New Roman" w:cs="Times New Roman"/>
            <w:iCs/>
          </w:rPr>
          <w:t>namaycush</w:t>
        </w:r>
        <w:proofErr w:type="spellEnd"/>
        <w:r>
          <w:rPr>
            <w:rFonts w:ascii="Times New Roman" w:hAnsi="Times New Roman" w:cs="Times New Roman"/>
            <w:i w:val="0"/>
          </w:rPr>
          <w:t xml:space="preserve">) </w:t>
        </w:r>
        <w:r w:rsidRPr="000608C0">
          <w:rPr>
            <w:rFonts w:ascii="Times New Roman" w:hAnsi="Times New Roman" w:cs="Times New Roman"/>
            <w:i w:val="0"/>
          </w:rPr>
          <w:t>in</w:t>
        </w:r>
        <w:r>
          <w:rPr>
            <w:rFonts w:ascii="Times New Roman" w:hAnsi="Times New Roman" w:cs="Times New Roman"/>
            <w:i w:val="0"/>
          </w:rPr>
          <w:t xml:space="preserve"> Lake Granby, Colorado resulted in declines in Kokanee salmon (</w:t>
        </w:r>
        <w:r>
          <w:rPr>
            <w:rFonts w:ascii="Times New Roman" w:hAnsi="Times New Roman" w:cs="Times New Roman"/>
            <w:iCs/>
          </w:rPr>
          <w:t>Oncorhynchus nerka</w:t>
        </w:r>
        <w:r w:rsidRPr="001D16D9">
          <w:rPr>
            <w:rFonts w:ascii="Times New Roman" w:hAnsi="Times New Roman" w:cs="Times New Roman"/>
            <w:i w:val="0"/>
          </w:rPr>
          <w:t>)</w:t>
        </w:r>
        <w:r>
          <w:rPr>
            <w:rFonts w:ascii="Times New Roman" w:hAnsi="Times New Roman" w:cs="Times New Roman"/>
            <w:i w:val="0"/>
          </w:rPr>
          <w:t xml:space="preserve"> and other meso-predator populations (Johnson and Martinez, 1995). However, by investigating feedbacks in species interactions, we provide a strategy for using those tools already available in innovative ways to produce positive fishery outcomes. Not only must a manager consider direct and indirect management, but timing of management interventions and lags in implementation can also influence the outcome of </w:t>
        </w:r>
        <w:r w:rsidRPr="00A62832">
          <w:rPr>
            <w:rFonts w:ascii="Times New Roman" w:hAnsi="Times New Roman" w:cs="Times New Roman"/>
            <w:i w:val="0"/>
          </w:rPr>
          <w:t>action</w:t>
        </w:r>
        <w:r w:rsidRPr="001D16D9">
          <w:rPr>
            <w:rFonts w:ascii="Times New Roman" w:hAnsi="Times New Roman" w:cs="Times New Roman"/>
            <w:i w:val="0"/>
          </w:rPr>
          <w:t xml:space="preserve"> </w:t>
        </w:r>
        <w:commentRangeStart w:id="1588"/>
        <w:commentRangeStart w:id="1589"/>
        <w:commentRangeStart w:id="1590"/>
        <w:r w:rsidRPr="001D16D9">
          <w:rPr>
            <w:rFonts w:ascii="Times New Roman" w:hAnsi="Times New Roman" w:cs="Times New Roman"/>
            <w:i w:val="0"/>
          </w:rPr>
          <w:t>(Biggs et al. 2009, Martin et al. 2020).</w:t>
        </w:r>
        <w:commentRangeEnd w:id="1588"/>
        <w:r w:rsidRPr="001D16D9">
          <w:rPr>
            <w:rStyle w:val="CommentReference"/>
            <w:i w:val="0"/>
          </w:rPr>
          <w:commentReference w:id="1588"/>
        </w:r>
        <w:commentRangeEnd w:id="1589"/>
        <w:r w:rsidRPr="001D16D9">
          <w:rPr>
            <w:rStyle w:val="CommentReference"/>
            <w:i w:val="0"/>
          </w:rPr>
          <w:commentReference w:id="1589"/>
        </w:r>
        <w:commentRangeEnd w:id="1590"/>
        <w:r w:rsidRPr="00A62832">
          <w:rPr>
            <w:rStyle w:val="CommentReference"/>
            <w:i w:val="0"/>
          </w:rPr>
          <w:commentReference w:id="1590"/>
        </w:r>
      </w:ins>
    </w:p>
    <w:p w14:paraId="390F9932" w14:textId="77777777" w:rsidR="00B55B9B" w:rsidRDefault="00B55B9B" w:rsidP="00B55B9B">
      <w:pPr>
        <w:pStyle w:val="ImageCaption"/>
        <w:widowControl w:val="0"/>
        <w:suppressLineNumbers/>
        <w:ind w:firstLine="720"/>
        <w:rPr>
          <w:ins w:id="1591" w:author="Chelsey Nieman" w:date="2020-12-30T11:50:00Z"/>
          <w:rFonts w:ascii="Times New Roman" w:hAnsi="Times New Roman" w:cs="Times New Roman"/>
          <w:i w:val="0"/>
        </w:rPr>
      </w:pPr>
      <w:ins w:id="1592" w:author="Chelsey Nieman" w:date="2020-12-30T11:50:00Z">
        <w:r w:rsidRPr="00B72C2C">
          <w:rPr>
            <w:rFonts w:ascii="Times New Roman" w:hAnsi="Times New Roman" w:cs="Times New Roman"/>
            <w:i w:val="0"/>
          </w:rPr>
          <w:t xml:space="preserve">Consideration of </w:t>
        </w:r>
        <w:commentRangeStart w:id="1593"/>
        <w:commentRangeStart w:id="1594"/>
        <w:r w:rsidRPr="00B72C2C">
          <w:rPr>
            <w:rFonts w:ascii="Times New Roman" w:hAnsi="Times New Roman" w:cs="Times New Roman"/>
            <w:i w:val="0"/>
          </w:rPr>
          <w:t>alternative management strategies</w:t>
        </w:r>
        <w:commentRangeEnd w:id="1593"/>
        <w:r>
          <w:rPr>
            <w:rStyle w:val="CommentReference"/>
            <w:i w:val="0"/>
          </w:rPr>
          <w:commentReference w:id="1593"/>
        </w:r>
        <w:commentRangeEnd w:id="1594"/>
        <w:r>
          <w:rPr>
            <w:rStyle w:val="CommentReference"/>
            <w:i w:val="0"/>
          </w:rPr>
          <w:commentReference w:id="1594"/>
        </w:r>
        <w:r w:rsidRPr="00B72C2C">
          <w:rPr>
            <w:rFonts w:ascii="Times New Roman" w:hAnsi="Times New Roman" w:cs="Times New Roman"/>
            <w:i w:val="0"/>
          </w:rPr>
          <w:t>, such as leveraging ecological interactions, can aid managers in reinfor</w:t>
        </w:r>
        <w:r>
          <w:rPr>
            <w:rFonts w:ascii="Times New Roman" w:hAnsi="Times New Roman" w:cs="Times New Roman"/>
            <w:i w:val="0"/>
          </w:rPr>
          <w:t>cing</w:t>
        </w:r>
        <w:r w:rsidRPr="00B72C2C">
          <w:rPr>
            <w:rFonts w:ascii="Times New Roman" w:hAnsi="Times New Roman" w:cs="Times New Roman"/>
            <w:i w:val="0"/>
          </w:rPr>
          <w:t xml:space="preserve"> the desired stable state of a system. Although the limited set of options available to managers </w:t>
        </w:r>
        <w:r>
          <w:rPr>
            <w:rFonts w:ascii="Times New Roman" w:hAnsi="Times New Roman" w:cs="Times New Roman"/>
            <w:i w:val="0"/>
          </w:rPr>
          <w:t xml:space="preserve">may be </w:t>
        </w:r>
        <w:r w:rsidRPr="00B72C2C">
          <w:rPr>
            <w:rFonts w:ascii="Times New Roman" w:hAnsi="Times New Roman" w:cs="Times New Roman"/>
            <w:i w:val="0"/>
          </w:rPr>
          <w:t>ineffective or even detrimental when implemented without consideration of species interactions, these interactions can be leveraged to create more avenues for</w:t>
        </w:r>
        <w:r>
          <w:rPr>
            <w:rFonts w:ascii="Times New Roman" w:hAnsi="Times New Roman" w:cs="Times New Roman"/>
            <w:i w:val="0"/>
          </w:rPr>
          <w:t xml:space="preserve"> maintenance of a stable state</w:t>
        </w:r>
        <w:r w:rsidRPr="00B72C2C">
          <w:rPr>
            <w:rFonts w:ascii="Times New Roman" w:hAnsi="Times New Roman" w:cs="Times New Roman"/>
            <w:i w:val="0"/>
          </w:rPr>
          <w:t>. For example, stocking has the potential to be ineffective at maintaining the stable state of a system (Figure 4</w:t>
        </w:r>
        <w:r>
          <w:rPr>
            <w:rFonts w:ascii="Times New Roman" w:hAnsi="Times New Roman" w:cs="Times New Roman"/>
            <w:i w:val="0"/>
          </w:rPr>
          <w:t>b</w:t>
        </w:r>
        <w:r w:rsidRPr="00B72C2C">
          <w:rPr>
            <w:rFonts w:ascii="Times New Roman" w:hAnsi="Times New Roman" w:cs="Times New Roman"/>
            <w:i w:val="0"/>
          </w:rPr>
          <w:t xml:space="preserve">). Here, we highlight how ecological interactions </w:t>
        </w:r>
        <w:r>
          <w:rPr>
            <w:rFonts w:ascii="Times New Roman" w:hAnsi="Times New Roman" w:cs="Times New Roman"/>
            <w:i w:val="0"/>
          </w:rPr>
          <w:t>can</w:t>
        </w:r>
        <w:r w:rsidRPr="00B72C2C">
          <w:rPr>
            <w:rFonts w:ascii="Times New Roman" w:hAnsi="Times New Roman" w:cs="Times New Roman"/>
            <w:i w:val="0"/>
          </w:rPr>
          <w:t xml:space="preserve"> be a reason why stocking </w:t>
        </w:r>
        <w:r>
          <w:rPr>
            <w:rFonts w:ascii="Times New Roman" w:hAnsi="Times New Roman" w:cs="Times New Roman"/>
            <w:i w:val="0"/>
          </w:rPr>
          <w:t>is not effective at times</w:t>
        </w:r>
        <w:r w:rsidRPr="00B72C2C">
          <w:rPr>
            <w:rFonts w:ascii="Times New Roman" w:hAnsi="Times New Roman" w:cs="Times New Roman"/>
            <w:i w:val="0"/>
          </w:rPr>
          <w:t>. Our model shows that lower cost options, such as harvest controls of the target species</w:t>
        </w:r>
        <w:r>
          <w:rPr>
            <w:rFonts w:ascii="Times New Roman" w:hAnsi="Times New Roman" w:cs="Times New Roman"/>
            <w:i w:val="0"/>
          </w:rPr>
          <w:t>,</w:t>
        </w:r>
        <w:r w:rsidRPr="00B72C2C">
          <w:rPr>
            <w:rFonts w:ascii="Times New Roman" w:hAnsi="Times New Roman" w:cs="Times New Roman"/>
            <w:i w:val="0"/>
          </w:rPr>
          <w:t xml:space="preserve"> or through management of a competitor species can often be more effective than stocking in producing favorable outcomes (Figures 2 &amp; 3). </w:t>
        </w:r>
        <w:r>
          <w:rPr>
            <w:rFonts w:ascii="Times New Roman" w:hAnsi="Times New Roman" w:cs="Times New Roman"/>
            <w:i w:val="0"/>
          </w:rPr>
          <w:t>Although</w:t>
        </w:r>
        <w:r w:rsidRPr="00B72C2C">
          <w:rPr>
            <w:rFonts w:ascii="Times New Roman" w:hAnsi="Times New Roman" w:cs="Times New Roman"/>
            <w:i w:val="0"/>
          </w:rPr>
          <w:t xml:space="preserve"> there are other drivers that influence the effectiveness of stocking in a system (e.g., habitat loss, climate change</w:t>
        </w:r>
        <w:r>
          <w:rPr>
            <w:rFonts w:ascii="Times New Roman" w:hAnsi="Times New Roman" w:cs="Times New Roman"/>
            <w:i w:val="0"/>
          </w:rPr>
          <w:t>, genetics</w:t>
        </w:r>
        <w:r w:rsidRPr="00B72C2C">
          <w:rPr>
            <w:rFonts w:ascii="Times New Roman" w:hAnsi="Times New Roman" w:cs="Times New Roman"/>
            <w:i w:val="0"/>
          </w:rPr>
          <w:t xml:space="preserve">; </w:t>
        </w:r>
        <w:commentRangeStart w:id="1595"/>
        <w:commentRangeStart w:id="1596"/>
        <w:commentRangeStart w:id="1597"/>
        <w:r>
          <w:rPr>
            <w:rFonts w:ascii="Times New Roman" w:hAnsi="Times New Roman" w:cs="Times New Roman"/>
            <w:i w:val="0"/>
          </w:rPr>
          <w:t>Lorenzen, 2014</w:t>
        </w:r>
        <w:commentRangeEnd w:id="1595"/>
        <w:r>
          <w:rPr>
            <w:rStyle w:val="CommentReference"/>
            <w:i w:val="0"/>
          </w:rPr>
          <w:commentReference w:id="1595"/>
        </w:r>
        <w:commentRangeEnd w:id="1596"/>
        <w:r>
          <w:rPr>
            <w:rStyle w:val="CommentReference"/>
            <w:i w:val="0"/>
          </w:rPr>
          <w:commentReference w:id="1596"/>
        </w:r>
        <w:commentRangeEnd w:id="1597"/>
        <w:r>
          <w:rPr>
            <w:rStyle w:val="CommentReference"/>
            <w:i w:val="0"/>
          </w:rPr>
          <w:commentReference w:id="1597"/>
        </w:r>
        <w:r>
          <w:rPr>
            <w:rFonts w:ascii="Times New Roman" w:hAnsi="Times New Roman" w:cs="Times New Roman"/>
            <w:i w:val="0"/>
          </w:rPr>
          <w:t xml:space="preserve">; </w:t>
        </w:r>
        <w:r w:rsidRPr="00B72C2C">
          <w:rPr>
            <w:rFonts w:ascii="Times New Roman" w:hAnsi="Times New Roman" w:cs="Times New Roman"/>
            <w:i w:val="0"/>
          </w:rPr>
          <w:t>Hansen et al., 2015; Ziegler et al.</w:t>
        </w:r>
        <w:r>
          <w:rPr>
            <w:rFonts w:ascii="Times New Roman" w:hAnsi="Times New Roman" w:cs="Times New Roman"/>
            <w:i w:val="0"/>
          </w:rPr>
          <w:t xml:space="preserve"> </w:t>
        </w:r>
        <w:r w:rsidRPr="00B72C2C">
          <w:rPr>
            <w:rFonts w:ascii="Times New Roman" w:hAnsi="Times New Roman" w:cs="Times New Roman"/>
            <w:i w:val="0"/>
          </w:rPr>
          <w:t>2017</w:t>
        </w:r>
        <w:r>
          <w:rPr>
            <w:rFonts w:ascii="Times New Roman" w:hAnsi="Times New Roman" w:cs="Times New Roman"/>
            <w:i w:val="0"/>
          </w:rPr>
          <w:t xml:space="preserve">; </w:t>
        </w:r>
        <w:commentRangeStart w:id="1598"/>
        <w:r>
          <w:rPr>
            <w:rFonts w:ascii="Times New Roman" w:hAnsi="Times New Roman" w:cs="Times New Roman"/>
            <w:i w:val="0"/>
          </w:rPr>
          <w:t>Tingley et al. 2020</w:t>
        </w:r>
        <w:commentRangeEnd w:id="1598"/>
        <w:r>
          <w:rPr>
            <w:rStyle w:val="CommentReference"/>
            <w:i w:val="0"/>
          </w:rPr>
          <w:commentReference w:id="1598"/>
        </w:r>
        <w:r w:rsidRPr="00B72C2C">
          <w:rPr>
            <w:rFonts w:ascii="Times New Roman" w:hAnsi="Times New Roman" w:cs="Times New Roman"/>
            <w:i w:val="0"/>
          </w:rPr>
          <w:t xml:space="preserve">), </w:t>
        </w:r>
        <w:r>
          <w:rPr>
            <w:rFonts w:ascii="Times New Roman" w:hAnsi="Times New Roman" w:cs="Times New Roman"/>
            <w:i w:val="0"/>
          </w:rPr>
          <w:t xml:space="preserve">our research </w:t>
        </w:r>
        <w:r w:rsidRPr="00B72C2C">
          <w:rPr>
            <w:rFonts w:ascii="Times New Roman" w:hAnsi="Times New Roman" w:cs="Times New Roman"/>
            <w:i w:val="0"/>
          </w:rPr>
          <w:t xml:space="preserve">emphasizes the </w:t>
        </w:r>
        <w:r>
          <w:rPr>
            <w:rFonts w:ascii="Times New Roman" w:hAnsi="Times New Roman" w:cs="Times New Roman"/>
            <w:i w:val="0"/>
          </w:rPr>
          <w:t xml:space="preserve">critical </w:t>
        </w:r>
        <w:r w:rsidRPr="00B72C2C">
          <w:rPr>
            <w:rFonts w:ascii="Times New Roman" w:hAnsi="Times New Roman" w:cs="Times New Roman"/>
            <w:i w:val="0"/>
          </w:rPr>
          <w:t xml:space="preserve">need to integrate species interactions into management scenarios. </w:t>
        </w:r>
        <w:proofErr w:type="gramStart"/>
        <w:r>
          <w:rPr>
            <w:rFonts w:ascii="Times New Roman" w:hAnsi="Times New Roman" w:cs="Times New Roman"/>
            <w:i w:val="0"/>
          </w:rPr>
          <w:t>Of course</w:t>
        </w:r>
        <w:proofErr w:type="gramEnd"/>
        <w:r>
          <w:rPr>
            <w:rFonts w:ascii="Times New Roman" w:hAnsi="Times New Roman" w:cs="Times New Roman"/>
            <w:i w:val="0"/>
          </w:rPr>
          <w:t xml:space="preserve"> the idea of taking advantage of ecological interactions to manage a system is not entirely new; indeed, invasive species management has long included introducing ‘biocontrol’ agents into the system in an effort to reduce invasive species abundance (</w:t>
        </w:r>
        <w:commentRangeStart w:id="1599"/>
        <w:r>
          <w:rPr>
            <w:rFonts w:ascii="Times New Roman" w:hAnsi="Times New Roman" w:cs="Times New Roman"/>
            <w:i w:val="0"/>
          </w:rPr>
          <w:t>Messing</w:t>
        </w:r>
        <w:commentRangeEnd w:id="1599"/>
        <w:r>
          <w:rPr>
            <w:rStyle w:val="CommentReference"/>
            <w:i w:val="0"/>
          </w:rPr>
          <w:commentReference w:id="1599"/>
        </w:r>
        <w:r>
          <w:rPr>
            <w:rFonts w:ascii="Times New Roman" w:hAnsi="Times New Roman" w:cs="Times New Roman"/>
            <w:i w:val="0"/>
          </w:rPr>
          <w:t xml:space="preserve"> and Wright, 2006). A key distinction we make between our multispecies fishery and invasive species management that here we suggest using existing ecological interactions between the species already present, as opposed to the introduction of a novel agent. </w:t>
        </w:r>
      </w:ins>
    </w:p>
    <w:p w14:paraId="2674DF4B" w14:textId="77777777" w:rsidR="00B55B9B" w:rsidRPr="00B72C2C" w:rsidRDefault="00B55B9B" w:rsidP="00B55B9B">
      <w:pPr>
        <w:pStyle w:val="ImageCaption"/>
        <w:widowControl w:val="0"/>
        <w:suppressLineNumbers/>
        <w:ind w:firstLine="720"/>
        <w:rPr>
          <w:ins w:id="1600" w:author="Chelsey Nieman" w:date="2020-12-30T11:50:00Z"/>
          <w:rFonts w:ascii="Times New Roman" w:hAnsi="Times New Roman" w:cs="Times New Roman"/>
          <w:i w:val="0"/>
        </w:rPr>
      </w:pPr>
      <w:ins w:id="1601" w:author="Chelsey Nieman" w:date="2020-12-30T11:50:00Z">
        <w:r>
          <w:rPr>
            <w:rFonts w:ascii="Times New Roman" w:hAnsi="Times New Roman" w:cs="Times New Roman"/>
            <w:i w:val="0"/>
          </w:rPr>
          <w:t xml:space="preserve">Integration of inter-specific interactions into management can allow managers to maintain their fishery within a broader safe operating space. </w:t>
        </w:r>
        <w:commentRangeStart w:id="1602"/>
        <w:commentRangeStart w:id="1603"/>
        <w:commentRangeStart w:id="1604"/>
        <w:r w:rsidRPr="00B72C2C">
          <w:rPr>
            <w:rFonts w:ascii="Times New Roman" w:hAnsi="Times New Roman" w:cs="Times New Roman"/>
            <w:i w:val="0"/>
          </w:rPr>
          <w:t>Increasing</w:t>
        </w:r>
        <w:commentRangeEnd w:id="1602"/>
        <w:r>
          <w:rPr>
            <w:rStyle w:val="CommentReference"/>
            <w:i w:val="0"/>
          </w:rPr>
          <w:commentReference w:id="1602"/>
        </w:r>
        <w:r w:rsidRPr="00B72C2C">
          <w:rPr>
            <w:rFonts w:ascii="Times New Roman" w:hAnsi="Times New Roman" w:cs="Times New Roman"/>
            <w:i w:val="0"/>
          </w:rPr>
          <w:t xml:space="preserve"> consideration of variability and slow change </w:t>
        </w:r>
        <w:r>
          <w:rPr>
            <w:rFonts w:ascii="Times New Roman" w:hAnsi="Times New Roman" w:cs="Times New Roman"/>
            <w:i w:val="0"/>
          </w:rPr>
          <w:t xml:space="preserve">that is outside a </w:t>
        </w:r>
        <w:proofErr w:type="gramStart"/>
        <w:r>
          <w:rPr>
            <w:rFonts w:ascii="Times New Roman" w:hAnsi="Times New Roman" w:cs="Times New Roman"/>
            <w:i w:val="0"/>
          </w:rPr>
          <w:t>managers</w:t>
        </w:r>
        <w:proofErr w:type="gramEnd"/>
        <w:r>
          <w:rPr>
            <w:rFonts w:ascii="Times New Roman" w:hAnsi="Times New Roman" w:cs="Times New Roman"/>
            <w:i w:val="0"/>
          </w:rPr>
          <w:t xml:space="preserve"> control </w:t>
        </w:r>
        <w:r w:rsidRPr="00B72C2C">
          <w:rPr>
            <w:rFonts w:ascii="Times New Roman" w:hAnsi="Times New Roman" w:cs="Times New Roman"/>
            <w:i w:val="0"/>
          </w:rPr>
          <w:t xml:space="preserve">in a system has resulted in the emergence of a </w:t>
        </w:r>
        <w:commentRangeEnd w:id="1603"/>
        <w:r>
          <w:rPr>
            <w:rStyle w:val="CommentReference"/>
            <w:i w:val="0"/>
          </w:rPr>
          <w:commentReference w:id="1603"/>
        </w:r>
        <w:commentRangeEnd w:id="1604"/>
        <w:r>
          <w:rPr>
            <w:rStyle w:val="CommentReference"/>
            <w:i w:val="0"/>
          </w:rPr>
          <w:commentReference w:id="1604"/>
        </w:r>
        <w:r w:rsidRPr="00B72C2C">
          <w:rPr>
            <w:rFonts w:ascii="Times New Roman" w:hAnsi="Times New Roman" w:cs="Times New Roman"/>
            <w:i w:val="0"/>
          </w:rPr>
          <w:t>safe operating space</w:t>
        </w:r>
        <w:r>
          <w:rPr>
            <w:rFonts w:ascii="Times New Roman" w:hAnsi="Times New Roman" w:cs="Times New Roman"/>
            <w:i w:val="0"/>
          </w:rPr>
          <w:t xml:space="preserve"> </w:t>
        </w:r>
        <w:commentRangeStart w:id="1605"/>
        <w:r>
          <w:rPr>
            <w:rFonts w:ascii="Times New Roman" w:hAnsi="Times New Roman" w:cs="Times New Roman"/>
            <w:i w:val="0"/>
          </w:rPr>
          <w:t>theory</w:t>
        </w:r>
        <w:commentRangeEnd w:id="1605"/>
        <w:r>
          <w:rPr>
            <w:rStyle w:val="CommentReference"/>
            <w:i w:val="0"/>
          </w:rPr>
          <w:commentReference w:id="1605"/>
        </w:r>
        <w:r w:rsidRPr="00B72C2C">
          <w:rPr>
            <w:rFonts w:ascii="Times New Roman" w:hAnsi="Times New Roman" w:cs="Times New Roman"/>
            <w:i w:val="0"/>
          </w:rPr>
          <w:t xml:space="preserve">, increasing the call for adapting management to respond to ecological variables and complexity in the system (Carpenter </w:t>
        </w:r>
        <w:commentRangeStart w:id="1606"/>
        <w:r w:rsidRPr="00B72C2C">
          <w:rPr>
            <w:rFonts w:ascii="Times New Roman" w:hAnsi="Times New Roman" w:cs="Times New Roman"/>
            <w:i w:val="0"/>
          </w:rPr>
          <w:t>et al., 2017</w:t>
        </w:r>
        <w:commentRangeEnd w:id="1606"/>
        <w:r>
          <w:rPr>
            <w:rStyle w:val="CommentReference"/>
            <w:i w:val="0"/>
          </w:rPr>
          <w:commentReference w:id="1606"/>
        </w:r>
        <w:r>
          <w:rPr>
            <w:rFonts w:ascii="Times New Roman" w:hAnsi="Times New Roman" w:cs="Times New Roman"/>
            <w:i w:val="0"/>
          </w:rPr>
          <w:t>, Hansen et al. 2019</w:t>
        </w:r>
        <w:r w:rsidRPr="00B72C2C">
          <w:rPr>
            <w:rFonts w:ascii="Times New Roman" w:hAnsi="Times New Roman" w:cs="Times New Roman"/>
            <w:i w:val="0"/>
          </w:rPr>
          <w:t xml:space="preserve">). </w:t>
        </w:r>
        <w:r>
          <w:rPr>
            <w:rFonts w:ascii="Times New Roman" w:hAnsi="Times New Roman" w:cs="Times New Roman"/>
            <w:i w:val="0"/>
          </w:rPr>
          <w:t xml:space="preserve">Although safe operating space management allows for management of complexity, we highlight maintaining such a space through consideration of non-linear management strategies. </w:t>
        </w:r>
        <w:r w:rsidRPr="00B72C2C">
          <w:rPr>
            <w:rFonts w:ascii="Times New Roman" w:hAnsi="Times New Roman" w:cs="Times New Roman"/>
            <w:i w:val="0"/>
          </w:rPr>
          <w:t>Tradeoffs are likely to arise between directly managing a species or indirectly managing that species through its competitor</w:t>
        </w:r>
        <w:r>
          <w:rPr>
            <w:rFonts w:ascii="Times New Roman" w:hAnsi="Times New Roman" w:cs="Times New Roman"/>
            <w:i w:val="0"/>
          </w:rPr>
          <w:t>;</w:t>
        </w:r>
        <w:r w:rsidRPr="00B72C2C">
          <w:rPr>
            <w:rFonts w:ascii="Times New Roman" w:hAnsi="Times New Roman" w:cs="Times New Roman"/>
            <w:i w:val="0"/>
          </w:rPr>
          <w:t xml:space="preserve"> however, </w:t>
        </w:r>
        <w:r>
          <w:rPr>
            <w:rFonts w:ascii="Times New Roman" w:hAnsi="Times New Roman" w:cs="Times New Roman"/>
            <w:i w:val="0"/>
          </w:rPr>
          <w:t>a better</w:t>
        </w:r>
        <w:r w:rsidRPr="00B72C2C">
          <w:rPr>
            <w:rFonts w:ascii="Times New Roman" w:hAnsi="Times New Roman" w:cs="Times New Roman"/>
            <w:i w:val="0"/>
          </w:rPr>
          <w:t xml:space="preserve"> understanding of those interactions i</w:t>
        </w:r>
        <w:r>
          <w:rPr>
            <w:rFonts w:ascii="Times New Roman" w:hAnsi="Times New Roman" w:cs="Times New Roman"/>
            <w:i w:val="0"/>
          </w:rPr>
          <w:t>s</w:t>
        </w:r>
        <w:r w:rsidRPr="00B72C2C">
          <w:rPr>
            <w:rFonts w:ascii="Times New Roman" w:hAnsi="Times New Roman" w:cs="Times New Roman"/>
            <w:i w:val="0"/>
          </w:rPr>
          <w:t xml:space="preserve"> likely to increase our predictive ability when proposing alternative management options. </w:t>
        </w:r>
        <w:r>
          <w:rPr>
            <w:rFonts w:ascii="Times New Roman" w:hAnsi="Times New Roman" w:cs="Times New Roman"/>
            <w:i w:val="0"/>
          </w:rPr>
          <w:t xml:space="preserve">Incorporation of the feedbacks and complexity contained within inter-specific ecological interactions can provide managers with a new dimension they can use to maintain the safe operating space of their system, even in the face of other slow change variables. </w:t>
        </w:r>
      </w:ins>
    </w:p>
    <w:p w14:paraId="6CA708B3" w14:textId="77777777" w:rsidR="00B55B9B" w:rsidRDefault="00B55B9B" w:rsidP="00B55B9B">
      <w:pPr>
        <w:pStyle w:val="ImageCaption"/>
        <w:widowControl w:val="0"/>
        <w:suppressLineNumbers/>
        <w:ind w:firstLine="720"/>
        <w:rPr>
          <w:ins w:id="1607" w:author="Chelsey Nieman" w:date="2020-12-30T11:50:00Z"/>
          <w:rFonts w:ascii="Times New Roman" w:hAnsi="Times New Roman" w:cs="Times New Roman"/>
          <w:i w:val="0"/>
        </w:rPr>
      </w:pPr>
      <w:ins w:id="1608" w:author="Chelsey Nieman" w:date="2020-12-30T11:50:00Z">
        <w:r w:rsidRPr="00B72C2C">
          <w:rPr>
            <w:rFonts w:ascii="Times New Roman" w:hAnsi="Times New Roman" w:cs="Times New Roman"/>
            <w:i w:val="0"/>
          </w:rPr>
          <w:t xml:space="preserve">Our two-species model, </w:t>
        </w:r>
        <w:r>
          <w:rPr>
            <w:rFonts w:ascii="Times New Roman" w:hAnsi="Times New Roman" w:cs="Times New Roman"/>
            <w:i w:val="0"/>
          </w:rPr>
          <w:t>although</w:t>
        </w:r>
        <w:r w:rsidRPr="00B72C2C">
          <w:rPr>
            <w:rFonts w:ascii="Times New Roman" w:hAnsi="Times New Roman" w:cs="Times New Roman"/>
            <w:i w:val="0"/>
          </w:rPr>
          <w:t xml:space="preserve"> relatively simple, illustrates the need to incorporate ecological interactions in fisheries management within complex fishery systems. Human influences on ecosystems will continue to </w:t>
        </w:r>
        <w:commentRangeStart w:id="1609"/>
        <w:r w:rsidRPr="00B72C2C">
          <w:rPr>
            <w:rFonts w:ascii="Times New Roman" w:hAnsi="Times New Roman" w:cs="Times New Roman"/>
            <w:i w:val="0"/>
          </w:rPr>
          <w:t>increase</w:t>
        </w:r>
        <w:commentRangeEnd w:id="1609"/>
        <w:r>
          <w:rPr>
            <w:rStyle w:val="CommentReference"/>
            <w:i w:val="0"/>
          </w:rPr>
          <w:commentReference w:id="1609"/>
        </w:r>
        <w:r>
          <w:rPr>
            <w:rFonts w:ascii="Times New Roman" w:hAnsi="Times New Roman" w:cs="Times New Roman"/>
            <w:i w:val="0"/>
          </w:rPr>
          <w:t xml:space="preserve"> (</w:t>
        </w:r>
        <w:commentRangeStart w:id="1610"/>
        <w:proofErr w:type="spellStart"/>
        <w:r>
          <w:rPr>
            <w:rFonts w:ascii="Times New Roman" w:hAnsi="Times New Roman" w:cs="Times New Roman"/>
            <w:i w:val="0"/>
          </w:rPr>
          <w:t>Sih</w:t>
        </w:r>
        <w:proofErr w:type="spellEnd"/>
        <w:r>
          <w:rPr>
            <w:rFonts w:ascii="Times New Roman" w:hAnsi="Times New Roman" w:cs="Times New Roman"/>
            <w:i w:val="0"/>
          </w:rPr>
          <w:t xml:space="preserve"> et al., 2011</w:t>
        </w:r>
        <w:commentRangeEnd w:id="1610"/>
        <w:r>
          <w:rPr>
            <w:rStyle w:val="CommentReference"/>
            <w:i w:val="0"/>
          </w:rPr>
          <w:commentReference w:id="1610"/>
        </w:r>
        <w:r>
          <w:rPr>
            <w:rFonts w:ascii="Times New Roman" w:hAnsi="Times New Roman" w:cs="Times New Roman"/>
            <w:i w:val="0"/>
          </w:rPr>
          <w:t>)</w:t>
        </w:r>
        <w:r w:rsidRPr="00B72C2C">
          <w:rPr>
            <w:rFonts w:ascii="Times New Roman" w:hAnsi="Times New Roman" w:cs="Times New Roman"/>
            <w:i w:val="0"/>
          </w:rPr>
          <w:t xml:space="preserve">, and understanding species interactions can help </w:t>
        </w:r>
        <w:r>
          <w:rPr>
            <w:rFonts w:ascii="Times New Roman" w:hAnsi="Times New Roman" w:cs="Times New Roman"/>
            <w:i w:val="0"/>
          </w:rPr>
          <w:t>to</w:t>
        </w:r>
        <w:r w:rsidRPr="00B72C2C">
          <w:rPr>
            <w:rFonts w:ascii="Times New Roman" w:hAnsi="Times New Roman" w:cs="Times New Roman"/>
            <w:i w:val="0"/>
          </w:rPr>
          <w:t xml:space="preserve"> creatively manage these systems given the constraints on what managers can feasibly do. </w:t>
        </w:r>
        <w:r>
          <w:rPr>
            <w:rFonts w:ascii="Times New Roman" w:hAnsi="Times New Roman" w:cs="Times New Roman"/>
            <w:i w:val="0"/>
          </w:rPr>
          <w:t>Although</w:t>
        </w:r>
        <w:r w:rsidRPr="00B72C2C">
          <w:rPr>
            <w:rFonts w:ascii="Times New Roman" w:hAnsi="Times New Roman" w:cs="Times New Roman"/>
            <w:i w:val="0"/>
          </w:rPr>
          <w:t xml:space="preserve"> our model adds a layer of complexity not usually considered in most fisheries management models, we understand that there is still significant complexity inherent in </w:t>
        </w:r>
        <w:r w:rsidRPr="00B72C2C">
          <w:rPr>
            <w:rFonts w:ascii="Times New Roman" w:hAnsi="Times New Roman" w:cs="Times New Roman"/>
            <w:i w:val="0"/>
          </w:rPr>
          <w:lastRenderedPageBreak/>
          <w:t>these systems</w:t>
        </w:r>
        <w:r>
          <w:rPr>
            <w:rFonts w:ascii="Times New Roman" w:hAnsi="Times New Roman" w:cs="Times New Roman"/>
            <w:i w:val="0"/>
          </w:rPr>
          <w:t xml:space="preserve"> that is not simulated here</w:t>
        </w:r>
        <w:r w:rsidRPr="00B72C2C">
          <w:rPr>
            <w:rFonts w:ascii="Times New Roman" w:hAnsi="Times New Roman" w:cs="Times New Roman"/>
            <w:i w:val="0"/>
          </w:rPr>
          <w:t xml:space="preserve">. </w:t>
        </w:r>
        <w:r>
          <w:rPr>
            <w:rFonts w:ascii="Times New Roman" w:hAnsi="Times New Roman" w:cs="Times New Roman"/>
            <w:i w:val="0"/>
          </w:rPr>
          <w:t>Further</w:t>
        </w:r>
        <w:r w:rsidRPr="00B72C2C">
          <w:rPr>
            <w:rFonts w:ascii="Times New Roman" w:hAnsi="Times New Roman" w:cs="Times New Roman"/>
            <w:i w:val="0"/>
          </w:rPr>
          <w:t xml:space="preserve"> exploration of this complexity will allow the integration of multiple ecological and social interactions into fisheries management, as well as provide managers with the tools necessary to sustainably manage fisheries in the most cost- and time-effective way</w:t>
        </w:r>
        <w:r>
          <w:rPr>
            <w:rFonts w:ascii="Times New Roman" w:hAnsi="Times New Roman" w:cs="Times New Roman"/>
            <w:i w:val="0"/>
          </w:rPr>
          <w:t>s</w:t>
        </w:r>
        <w:r w:rsidRPr="00B72C2C">
          <w:rPr>
            <w:rFonts w:ascii="Times New Roman" w:hAnsi="Times New Roman" w:cs="Times New Roman"/>
            <w:i w:val="0"/>
          </w:rPr>
          <w:t xml:space="preserve"> possible. Future </w:t>
        </w:r>
        <w:r>
          <w:rPr>
            <w:rFonts w:ascii="Times New Roman" w:hAnsi="Times New Roman" w:cs="Times New Roman"/>
            <w:i w:val="0"/>
          </w:rPr>
          <w:t>research</w:t>
        </w:r>
        <w:r w:rsidRPr="00B72C2C">
          <w:rPr>
            <w:rFonts w:ascii="Times New Roman" w:hAnsi="Times New Roman" w:cs="Times New Roman"/>
            <w:i w:val="0"/>
          </w:rPr>
          <w:t xml:space="preserve"> incorporating the cultivation-depensation effects of species interactions can provide empirical evidence supporting the importance of considering ecological interactions in managing complex systems. Increasing complexity of these models to include energetics </w:t>
        </w:r>
        <w:r>
          <w:rPr>
            <w:rFonts w:ascii="Times New Roman" w:hAnsi="Times New Roman" w:cs="Times New Roman"/>
            <w:i w:val="0"/>
          </w:rPr>
          <w:t>may</w:t>
        </w:r>
        <w:r w:rsidRPr="00B72C2C">
          <w:rPr>
            <w:rFonts w:ascii="Times New Roman" w:hAnsi="Times New Roman" w:cs="Times New Roman"/>
            <w:i w:val="0"/>
          </w:rPr>
          <w:t xml:space="preserve"> also reveal the consequences of alternative stable states on the life histor</w:t>
        </w:r>
        <w:r>
          <w:rPr>
            <w:rFonts w:ascii="Times New Roman" w:hAnsi="Times New Roman" w:cs="Times New Roman"/>
            <w:i w:val="0"/>
          </w:rPr>
          <w:t>ies</w:t>
        </w:r>
        <w:r w:rsidRPr="00B72C2C">
          <w:rPr>
            <w:rFonts w:ascii="Times New Roman" w:hAnsi="Times New Roman" w:cs="Times New Roman"/>
            <w:i w:val="0"/>
          </w:rPr>
          <w:t xml:space="preserve"> of the dominant and non-dominant species. Another layer of complexity to consider is the social component of fisheries.</w:t>
        </w:r>
        <w:r>
          <w:rPr>
            <w:rFonts w:ascii="Times New Roman" w:hAnsi="Times New Roman" w:cs="Times New Roman"/>
            <w:i w:val="0"/>
          </w:rPr>
          <w:t xml:space="preserve"> </w:t>
        </w:r>
        <w:r>
          <w:rPr>
            <w:rFonts w:ascii="Times New Roman" w:hAnsi="Times New Roman"/>
            <w:i w:val="0"/>
          </w:rPr>
          <w:t>We model a 2-species recreational fishery, i</w:t>
        </w:r>
        <w:commentRangeStart w:id="1611"/>
        <w:r w:rsidRPr="001D16D9">
          <w:rPr>
            <w:rFonts w:ascii="Times New Roman" w:hAnsi="Times New Roman"/>
            <w:i w:val="0"/>
          </w:rPr>
          <w:t xml:space="preserve">n contrast to commercial fisheries where users aim to maximize profit, recreational fishery users </w:t>
        </w:r>
        <w:commentRangeStart w:id="1612"/>
        <w:commentRangeStart w:id="1613"/>
        <w:r w:rsidRPr="001D16D9">
          <w:rPr>
            <w:rFonts w:ascii="Times New Roman" w:hAnsi="Times New Roman"/>
            <w:i w:val="0"/>
          </w:rPr>
          <w:t>vary</w:t>
        </w:r>
        <w:commentRangeEnd w:id="1612"/>
        <w:r w:rsidRPr="005B5D26">
          <w:rPr>
            <w:rStyle w:val="CommentReference"/>
            <w:i w:val="0"/>
          </w:rPr>
          <w:commentReference w:id="1612"/>
        </w:r>
        <w:commentRangeEnd w:id="1613"/>
        <w:r w:rsidRPr="005B5D26">
          <w:rPr>
            <w:rStyle w:val="CommentReference"/>
            <w:i w:val="0"/>
          </w:rPr>
          <w:commentReference w:id="1613"/>
        </w:r>
        <w:r w:rsidRPr="001D16D9">
          <w:rPr>
            <w:rFonts w:ascii="Times New Roman" w:hAnsi="Times New Roman"/>
            <w:i w:val="0"/>
          </w:rPr>
          <w:t xml:space="preserve"> along multiple axes of species preference, catch rate, fish size, location, valuation, utility, avidity, and harvest opportunity (e.g., Johnston et al., 2010; Beardmore et al., 2015; </w:t>
        </w:r>
        <w:proofErr w:type="spellStart"/>
        <w:r w:rsidRPr="001D16D9">
          <w:rPr>
            <w:rFonts w:ascii="Times New Roman" w:hAnsi="Times New Roman"/>
            <w:i w:val="0"/>
          </w:rPr>
          <w:t>Arlinghaus</w:t>
        </w:r>
        <w:proofErr w:type="spellEnd"/>
        <w:r w:rsidRPr="001D16D9">
          <w:rPr>
            <w:rFonts w:ascii="Times New Roman" w:hAnsi="Times New Roman"/>
            <w:i w:val="0"/>
          </w:rPr>
          <w:t xml:space="preserve"> et al., 2017). Users place differing levels of importance on each of these aspects of the fishing experience, leading to divergent, and in some cases, competing desires by fishery users and ultimately complex management problems.</w:t>
        </w:r>
        <w:commentRangeEnd w:id="1611"/>
        <w:r w:rsidRPr="001D16D9">
          <w:rPr>
            <w:rStyle w:val="CommentReference"/>
            <w:i w:val="0"/>
          </w:rPr>
          <w:commentReference w:id="1611"/>
        </w:r>
        <w:r w:rsidRPr="00B72C2C">
          <w:rPr>
            <w:rFonts w:ascii="Times New Roman" w:hAnsi="Times New Roman" w:cs="Times New Roman"/>
            <w:i w:val="0"/>
          </w:rPr>
          <w:t xml:space="preserve"> Management goals</w:t>
        </w:r>
        <w:r>
          <w:rPr>
            <w:rFonts w:ascii="Times New Roman" w:hAnsi="Times New Roman" w:cs="Times New Roman"/>
            <w:i w:val="0"/>
          </w:rPr>
          <w:t xml:space="preserve"> </w:t>
        </w:r>
        <w:r w:rsidRPr="00B72C2C">
          <w:rPr>
            <w:rFonts w:ascii="Times New Roman" w:hAnsi="Times New Roman" w:cs="Times New Roman"/>
            <w:i w:val="0"/>
          </w:rPr>
          <w:t xml:space="preserve">are </w:t>
        </w:r>
        <w:r>
          <w:rPr>
            <w:rFonts w:ascii="Times New Roman" w:hAnsi="Times New Roman" w:cs="Times New Roman"/>
            <w:i w:val="0"/>
          </w:rPr>
          <w:t xml:space="preserve">often </w:t>
        </w:r>
        <w:r w:rsidRPr="00B72C2C">
          <w:rPr>
            <w:rFonts w:ascii="Times New Roman" w:hAnsi="Times New Roman" w:cs="Times New Roman"/>
            <w:i w:val="0"/>
          </w:rPr>
          <w:t xml:space="preserve">focused on maintaining a system in a ‘desired’ stable state, however, what is ‘desired’ is determined by </w:t>
        </w:r>
        <w:r>
          <w:rPr>
            <w:rFonts w:ascii="Times New Roman" w:hAnsi="Times New Roman" w:cs="Times New Roman"/>
            <w:i w:val="0"/>
          </w:rPr>
          <w:t>human</w:t>
        </w:r>
        <w:r w:rsidRPr="00B72C2C">
          <w:rPr>
            <w:rFonts w:ascii="Times New Roman" w:hAnsi="Times New Roman" w:cs="Times New Roman"/>
            <w:i w:val="0"/>
          </w:rPr>
          <w:t xml:space="preserve"> desires</w:t>
        </w:r>
        <w:r>
          <w:rPr>
            <w:rFonts w:ascii="Times New Roman" w:hAnsi="Times New Roman" w:cs="Times New Roman"/>
            <w:i w:val="0"/>
          </w:rPr>
          <w:t xml:space="preserve"> and may conflict with overall sustainability of the resource</w:t>
        </w:r>
        <w:r w:rsidRPr="00B72C2C">
          <w:rPr>
            <w:rFonts w:ascii="Times New Roman" w:hAnsi="Times New Roman" w:cs="Times New Roman"/>
            <w:i w:val="0"/>
          </w:rPr>
          <w:t xml:space="preserve">. An understanding of how ecological interactions (specifically through cultivation-depensation mechanisms) will respond to changing harvest pressure can reveal how managers </w:t>
        </w:r>
        <w:r>
          <w:rPr>
            <w:rFonts w:ascii="Times New Roman" w:hAnsi="Times New Roman" w:cs="Times New Roman"/>
            <w:i w:val="0"/>
          </w:rPr>
          <w:t>may</w:t>
        </w:r>
        <w:r w:rsidRPr="00B72C2C">
          <w:rPr>
            <w:rFonts w:ascii="Times New Roman" w:hAnsi="Times New Roman" w:cs="Times New Roman"/>
            <w:i w:val="0"/>
          </w:rPr>
          <w:t xml:space="preserve"> respond to changing demands from stakeholders in their system.</w:t>
        </w:r>
        <w:r>
          <w:rPr>
            <w:rFonts w:ascii="Times New Roman" w:hAnsi="Times New Roman" w:cs="Times New Roman"/>
            <w:i w:val="0"/>
          </w:rPr>
          <w:t xml:space="preserve"> Ultimately, sustainability of the resource in the long-term should trump human desires. Considering and leveraging species interactions may be able to achieve both goals and allow for adaptation to changing human desires. </w:t>
        </w:r>
      </w:ins>
    </w:p>
    <w:p w14:paraId="5F05ADAB" w14:textId="77777777" w:rsidR="00B55B9B" w:rsidRPr="00B7735F" w:rsidRDefault="00B55B9B" w:rsidP="00B55B9B">
      <w:pPr>
        <w:pStyle w:val="ImageCaption"/>
        <w:widowControl w:val="0"/>
        <w:suppressLineNumbers/>
        <w:ind w:firstLine="720"/>
        <w:rPr>
          <w:ins w:id="1614" w:author="Chelsey Nieman" w:date="2020-12-30T11:50:00Z"/>
          <w:rFonts w:ascii="Times New Roman" w:hAnsi="Times New Roman" w:cs="Times New Roman"/>
          <w:i w:val="0"/>
        </w:rPr>
      </w:pPr>
      <w:ins w:id="1615" w:author="Chelsey Nieman" w:date="2020-12-30T11:50:00Z">
        <w:r>
          <w:rPr>
            <w:rFonts w:ascii="Times New Roman" w:hAnsi="Times New Roman" w:cs="Times New Roman"/>
            <w:i w:val="0"/>
          </w:rPr>
          <w:t xml:space="preserve">Integration of ecological dynamics into </w:t>
        </w:r>
        <w:commentRangeStart w:id="1616"/>
        <w:r>
          <w:rPr>
            <w:rFonts w:ascii="Times New Roman" w:hAnsi="Times New Roman" w:cs="Times New Roman"/>
            <w:i w:val="0"/>
          </w:rPr>
          <w:t xml:space="preserve">ecosystem-based </w:t>
        </w:r>
        <w:commentRangeEnd w:id="1616"/>
        <w:r>
          <w:rPr>
            <w:rStyle w:val="CommentReference"/>
            <w:i w:val="0"/>
          </w:rPr>
          <w:commentReference w:id="1616"/>
        </w:r>
        <w:r>
          <w:rPr>
            <w:rFonts w:ascii="Times New Roman" w:hAnsi="Times New Roman" w:cs="Times New Roman"/>
            <w:i w:val="0"/>
          </w:rPr>
          <w:t xml:space="preserve">management of freshwater fisheries can increase a </w:t>
        </w:r>
        <w:proofErr w:type="gramStart"/>
        <w:r>
          <w:rPr>
            <w:rFonts w:ascii="Times New Roman" w:hAnsi="Times New Roman" w:cs="Times New Roman"/>
            <w:i w:val="0"/>
          </w:rPr>
          <w:t>managers</w:t>
        </w:r>
        <w:proofErr w:type="gramEnd"/>
        <w:r>
          <w:rPr>
            <w:rFonts w:ascii="Times New Roman" w:hAnsi="Times New Roman" w:cs="Times New Roman"/>
            <w:i w:val="0"/>
          </w:rPr>
          <w:t xml:space="preserve"> ability to maintain systems in a desired stable state, reduce the likelihood of unexpected or undesirable outcomes, while using standard interventions, reducing overall costs, and sustaining the resource. Experimental reductions in competitor abundance coupled with various stocking regimes is one example of how our modeling results can be used to design an adaptive management experiment that generates new knowledge about how to creatively manage a </w:t>
        </w:r>
        <w:commentRangeStart w:id="1617"/>
        <w:commentRangeStart w:id="1618"/>
        <w:commentRangeStart w:id="1619"/>
        <w:r>
          <w:rPr>
            <w:rFonts w:ascii="Times New Roman" w:hAnsi="Times New Roman" w:cs="Times New Roman"/>
            <w:i w:val="0"/>
          </w:rPr>
          <w:t>fishery</w:t>
        </w:r>
        <w:commentRangeEnd w:id="1617"/>
        <w:r>
          <w:rPr>
            <w:rStyle w:val="CommentReference"/>
            <w:i w:val="0"/>
          </w:rPr>
          <w:commentReference w:id="1617"/>
        </w:r>
        <w:commentRangeEnd w:id="1618"/>
        <w:r>
          <w:rPr>
            <w:rStyle w:val="CommentReference"/>
            <w:i w:val="0"/>
          </w:rPr>
          <w:commentReference w:id="1618"/>
        </w:r>
        <w:commentRangeEnd w:id="1619"/>
        <w:r>
          <w:rPr>
            <w:rStyle w:val="CommentReference"/>
            <w:i w:val="0"/>
          </w:rPr>
          <w:commentReference w:id="1619"/>
        </w:r>
        <w:r>
          <w:rPr>
            <w:rFonts w:ascii="Times New Roman" w:hAnsi="Times New Roman" w:cs="Times New Roman"/>
            <w:i w:val="0"/>
          </w:rPr>
          <w:t xml:space="preserve">. </w:t>
        </w:r>
        <w:commentRangeStart w:id="1620"/>
        <w:commentRangeStart w:id="1621"/>
        <w:r>
          <w:rPr>
            <w:rFonts w:ascii="Times New Roman" w:hAnsi="Times New Roman" w:cs="Times New Roman"/>
            <w:i w:val="0"/>
          </w:rPr>
          <w:t>Furthermore, o</w:t>
        </w:r>
        <w:r w:rsidRPr="0009734C">
          <w:rPr>
            <w:rFonts w:ascii="Times New Roman" w:hAnsi="Times New Roman" w:cs="Times New Roman"/>
            <w:i w:val="0"/>
          </w:rPr>
          <w:t xml:space="preserve">ur </w:t>
        </w:r>
        <w:r w:rsidRPr="001D16D9">
          <w:rPr>
            <w:rFonts w:ascii="Times New Roman" w:hAnsi="Times New Roman" w:cs="Times New Roman"/>
            <w:i w:val="0"/>
            <w:iCs/>
          </w:rPr>
          <w:t>existing understanding of ecological interactions can and should be incorporated into the management of aquatic systems to help solve complex problems now</w:t>
        </w:r>
        <w:commentRangeEnd w:id="1620"/>
        <w:r>
          <w:rPr>
            <w:rStyle w:val="CommentReference"/>
            <w:i w:val="0"/>
          </w:rPr>
          <w:commentReference w:id="1620"/>
        </w:r>
        <w:commentRangeEnd w:id="1621"/>
        <w:r>
          <w:rPr>
            <w:rStyle w:val="CommentReference"/>
            <w:i w:val="0"/>
          </w:rPr>
          <w:commentReference w:id="1621"/>
        </w:r>
        <w:r w:rsidRPr="001D16D9">
          <w:rPr>
            <w:rFonts w:ascii="Times New Roman" w:hAnsi="Times New Roman" w:cs="Times New Roman"/>
            <w:i w:val="0"/>
            <w:iCs/>
          </w:rPr>
          <w:t xml:space="preserve">. </w:t>
        </w:r>
        <w:r>
          <w:rPr>
            <w:rFonts w:ascii="Times New Roman" w:hAnsi="Times New Roman" w:cs="Times New Roman"/>
            <w:i w:val="0"/>
            <w:iCs/>
          </w:rPr>
          <w:t xml:space="preserve">Adaptive management experiments could allow managers to update our understanding of ecological interactions to effectively account for them in managing these systems. Again, in practice adaptive management is difficult to implement and often fails, however, the causes of these failures are well studied and provide a way forward towards success (Walter et al. 2007, Allen and Gunderson 2011). </w:t>
        </w:r>
        <w:r w:rsidRPr="00472840">
          <w:rPr>
            <w:rFonts w:ascii="Times New Roman" w:hAnsi="Times New Roman" w:cs="Times New Roman"/>
            <w:i w:val="0"/>
            <w:iCs/>
          </w:rPr>
          <w:t>The</w:t>
        </w:r>
        <w:r>
          <w:rPr>
            <w:rFonts w:ascii="Times New Roman" w:hAnsi="Times New Roman" w:cs="Times New Roman"/>
            <w:i w:val="0"/>
          </w:rPr>
          <w:t xml:space="preserve"> wide breadth of knowledge accumulated can play an integral role in building resilient fisheries. </w:t>
        </w:r>
        <w:r w:rsidRPr="001D16D9">
          <w:rPr>
            <w:rFonts w:ascii="Times New Roman" w:hAnsi="Times New Roman" w:cs="Times New Roman"/>
            <w:i w:val="0"/>
          </w:rPr>
          <w:t xml:space="preserve">By taking a more ecosystem-oriented view of management, </w:t>
        </w:r>
        <w:r>
          <w:rPr>
            <w:rFonts w:ascii="Times New Roman" w:hAnsi="Times New Roman" w:cs="Times New Roman"/>
            <w:i w:val="0"/>
          </w:rPr>
          <w:t xml:space="preserve">outcomes can be improved and areas can be identified </w:t>
        </w:r>
        <w:r w:rsidRPr="001D16D9">
          <w:rPr>
            <w:rFonts w:ascii="Times New Roman" w:hAnsi="Times New Roman" w:cs="Times New Roman"/>
            <w:i w:val="0"/>
          </w:rPr>
          <w:t xml:space="preserve">for further exploration when actions produce unexpected </w:t>
        </w:r>
        <w:commentRangeStart w:id="1622"/>
        <w:commentRangeStart w:id="1623"/>
        <w:commentRangeStart w:id="1624"/>
        <w:r w:rsidRPr="001D16D9">
          <w:rPr>
            <w:rFonts w:ascii="Times New Roman" w:hAnsi="Times New Roman" w:cs="Times New Roman"/>
            <w:i w:val="0"/>
          </w:rPr>
          <w:t>outcomes</w:t>
        </w:r>
        <w:commentRangeEnd w:id="1622"/>
        <w:r>
          <w:rPr>
            <w:rStyle w:val="CommentReference"/>
            <w:i w:val="0"/>
          </w:rPr>
          <w:commentReference w:id="1622"/>
        </w:r>
        <w:commentRangeEnd w:id="1623"/>
        <w:r>
          <w:rPr>
            <w:rStyle w:val="CommentReference"/>
            <w:i w:val="0"/>
          </w:rPr>
          <w:commentReference w:id="1623"/>
        </w:r>
        <w:commentRangeEnd w:id="1624"/>
        <w:r>
          <w:rPr>
            <w:rStyle w:val="CommentReference"/>
            <w:i w:val="0"/>
          </w:rPr>
          <w:commentReference w:id="1624"/>
        </w:r>
        <w:r w:rsidRPr="001D16D9">
          <w:rPr>
            <w:rFonts w:ascii="Times New Roman" w:hAnsi="Times New Roman" w:cs="Times New Roman"/>
            <w:i w:val="0"/>
          </w:rPr>
          <w:t>.</w:t>
        </w:r>
        <w:r>
          <w:rPr>
            <w:rFonts w:ascii="Times New Roman" w:hAnsi="Times New Roman" w:cs="Times New Roman"/>
            <w:i w:val="0"/>
          </w:rPr>
          <w:t xml:space="preserve"> </w:t>
        </w:r>
      </w:ins>
    </w:p>
    <w:p w14:paraId="6F9592C1" w14:textId="77777777" w:rsidR="00B55B9B" w:rsidRDefault="00B55B9B" w:rsidP="00C45CD2">
      <w:pPr>
        <w:pStyle w:val="ImageCaption"/>
        <w:widowControl w:val="0"/>
        <w:suppressLineNumbers/>
        <w:rPr>
          <w:ins w:id="1625" w:author="Chelsey Nieman" w:date="2020-12-30T11:50:00Z"/>
          <w:rFonts w:ascii="Times New Roman" w:hAnsi="Times New Roman" w:cs="Times New Roman"/>
          <w:i w:val="0"/>
        </w:rPr>
      </w:pPr>
    </w:p>
    <w:p w14:paraId="715D6868" w14:textId="37C7FD47" w:rsidR="006655E7" w:rsidDel="00B55B9B" w:rsidRDefault="00F3526A" w:rsidP="00B55B9B">
      <w:pPr>
        <w:pStyle w:val="ImageCaption"/>
        <w:widowControl w:val="0"/>
        <w:suppressLineNumbers/>
        <w:rPr>
          <w:del w:id="1626" w:author="Chelsey Nieman" w:date="2020-12-30T11:50:00Z"/>
          <w:rFonts w:ascii="Times New Roman" w:hAnsi="Times New Roman" w:cs="Times New Roman"/>
          <w:i w:val="0"/>
        </w:rPr>
        <w:pPrChange w:id="1627" w:author="Chelsey Nieman" w:date="2020-12-30T11:50:00Z">
          <w:pPr>
            <w:pStyle w:val="ImageCaption"/>
            <w:widowControl w:val="0"/>
            <w:suppressLineNumbers/>
          </w:pPr>
        </w:pPrChange>
      </w:pPr>
      <w:del w:id="1628" w:author="Chelsey Nieman" w:date="2020-12-30T11:50:00Z">
        <w:r w:rsidDel="00B55B9B">
          <w:rPr>
            <w:rFonts w:ascii="Times New Roman" w:hAnsi="Times New Roman" w:cs="Times New Roman"/>
            <w:i w:val="0"/>
          </w:rPr>
          <w:tab/>
        </w:r>
        <w:r w:rsidR="00A128D7" w:rsidDel="00B55B9B">
          <w:rPr>
            <w:rFonts w:ascii="Times New Roman" w:hAnsi="Times New Roman" w:cs="Times New Roman"/>
            <w:i w:val="0"/>
          </w:rPr>
          <w:delText>Traditionally</w:delText>
        </w:r>
        <w:r w:rsidR="004A35DF" w:rsidDel="00B55B9B">
          <w:rPr>
            <w:rFonts w:ascii="Times New Roman" w:hAnsi="Times New Roman" w:cs="Times New Roman"/>
            <w:i w:val="0"/>
          </w:rPr>
          <w:delText>,</w:delText>
        </w:r>
        <w:r w:rsidR="00A128D7" w:rsidDel="00B55B9B">
          <w:rPr>
            <w:rFonts w:ascii="Times New Roman" w:hAnsi="Times New Roman" w:cs="Times New Roman"/>
            <w:i w:val="0"/>
          </w:rPr>
          <w:delText xml:space="preserve"> fisheries have been managed through a single species lens (</w:delText>
        </w:r>
        <w:r w:rsidR="00E76594" w:rsidDel="00B55B9B">
          <w:rPr>
            <w:rFonts w:ascii="Times New Roman" w:hAnsi="Times New Roman" w:cs="Times New Roman"/>
            <w:i w:val="0"/>
          </w:rPr>
          <w:delText xml:space="preserve">Hjerman et al. 2004, </w:delText>
        </w:r>
        <w:r w:rsidR="003B69C8" w:rsidDel="00B55B9B">
          <w:rPr>
            <w:rFonts w:ascii="Times New Roman" w:hAnsi="Times New Roman" w:cs="Times New Roman"/>
            <w:i w:val="0"/>
          </w:rPr>
          <w:delText>Walters et al. 2005, Carpenter et al. 2017</w:delText>
        </w:r>
        <w:r w:rsidR="00A128D7" w:rsidDel="00B55B9B">
          <w:rPr>
            <w:rFonts w:ascii="Times New Roman" w:hAnsi="Times New Roman" w:cs="Times New Roman"/>
            <w:i w:val="0"/>
          </w:rPr>
          <w:delText xml:space="preserve">). Our results, and the </w:delText>
        </w:r>
      </w:del>
      <w:del w:id="1629" w:author="Chelsey Nieman" w:date="2020-12-28T09:49:00Z">
        <w:r w:rsidR="00A128D7" w:rsidDel="00C97CAF">
          <w:rPr>
            <w:rFonts w:ascii="Times New Roman" w:hAnsi="Times New Roman" w:cs="Times New Roman"/>
            <w:i w:val="0"/>
          </w:rPr>
          <w:delText>wor</w:delText>
        </w:r>
      </w:del>
      <w:del w:id="1630" w:author="Chelsey Nieman" w:date="2020-12-28T09:48:00Z">
        <w:r w:rsidR="00A128D7" w:rsidDel="00C97CAF">
          <w:rPr>
            <w:rFonts w:ascii="Times New Roman" w:hAnsi="Times New Roman" w:cs="Times New Roman"/>
            <w:i w:val="0"/>
          </w:rPr>
          <w:delText>k</w:delText>
        </w:r>
      </w:del>
      <w:del w:id="1631" w:author="Chelsey Nieman" w:date="2020-12-30T11:50:00Z">
        <w:r w:rsidR="00A128D7" w:rsidDel="00B55B9B">
          <w:rPr>
            <w:rFonts w:ascii="Times New Roman" w:hAnsi="Times New Roman" w:cs="Times New Roman"/>
            <w:i w:val="0"/>
          </w:rPr>
          <w:delText xml:space="preserve"> of others, demonstrates why </w:delText>
        </w:r>
        <w:r w:rsidR="00496DBE" w:rsidDel="00B55B9B">
          <w:rPr>
            <w:rFonts w:ascii="Times New Roman" w:hAnsi="Times New Roman" w:cs="Times New Roman"/>
            <w:i w:val="0"/>
          </w:rPr>
          <w:delText>positive feedback loops which are unaccounted for</w:delText>
        </w:r>
        <w:r w:rsidR="00042768" w:rsidDel="00B55B9B">
          <w:rPr>
            <w:rFonts w:ascii="Times New Roman" w:hAnsi="Times New Roman" w:cs="Times New Roman"/>
            <w:i w:val="0"/>
          </w:rPr>
          <w:delText>,</w:delText>
        </w:r>
        <w:r w:rsidR="001B207B" w:rsidDel="00B55B9B">
          <w:rPr>
            <w:rFonts w:ascii="Times New Roman" w:hAnsi="Times New Roman" w:cs="Times New Roman"/>
            <w:i w:val="0"/>
          </w:rPr>
          <w:delText xml:space="preserve"> often produce unexpected outcomes</w:delText>
        </w:r>
        <w:r w:rsidR="00496DBE" w:rsidDel="00B55B9B">
          <w:rPr>
            <w:rFonts w:ascii="Times New Roman" w:hAnsi="Times New Roman" w:cs="Times New Roman"/>
            <w:i w:val="0"/>
          </w:rPr>
          <w:delText xml:space="preserve"> in the eyes of decision makers</w:delText>
        </w:r>
        <w:r w:rsidR="003B69C8" w:rsidDel="00B55B9B">
          <w:rPr>
            <w:rFonts w:ascii="Times New Roman" w:hAnsi="Times New Roman" w:cs="Times New Roman"/>
            <w:i w:val="0"/>
          </w:rPr>
          <w:delText xml:space="preserve"> (Tonn et al. 1992, Pine et al. 2009)</w:delText>
        </w:r>
        <w:r w:rsidR="001B207B" w:rsidDel="00B55B9B">
          <w:rPr>
            <w:rFonts w:ascii="Times New Roman" w:hAnsi="Times New Roman" w:cs="Times New Roman"/>
            <w:i w:val="0"/>
          </w:rPr>
          <w:delText>. In our model the key feedback loop is through juvenile competition and predation by adults. When maintain</w:delText>
        </w:r>
        <w:r w:rsidR="004A35DF" w:rsidDel="00B55B9B">
          <w:rPr>
            <w:rFonts w:ascii="Times New Roman" w:hAnsi="Times New Roman" w:cs="Times New Roman"/>
            <w:i w:val="0"/>
          </w:rPr>
          <w:delText>ing the abundance of species 1</w:delText>
        </w:r>
        <w:r w:rsidR="001B207B" w:rsidDel="00B55B9B">
          <w:rPr>
            <w:rFonts w:ascii="Times New Roman" w:hAnsi="Times New Roman" w:cs="Times New Roman"/>
            <w:i w:val="0"/>
          </w:rPr>
          <w:delText>, the manager’s ultimate goal is to maintain or increase the number of  maturing to adulthood</w:delText>
        </w:r>
        <w:commentRangeStart w:id="1632"/>
        <w:r w:rsidR="001B207B" w:rsidDel="00B55B9B">
          <w:rPr>
            <w:rFonts w:ascii="Times New Roman" w:hAnsi="Times New Roman" w:cs="Times New Roman"/>
            <w:i w:val="0"/>
          </w:rPr>
          <w:delText xml:space="preserve">. This can be done directly through stocking, </w:delText>
        </w:r>
      </w:del>
      <w:ins w:id="1633" w:author="Colin Dassow" w:date="2020-12-29T11:20:00Z">
        <w:del w:id="1634" w:author="Chelsey Nieman" w:date="2020-12-30T11:50:00Z">
          <w:r w:rsidR="005B5D26" w:rsidDel="00B55B9B">
            <w:rPr>
              <w:rFonts w:ascii="Times New Roman" w:hAnsi="Times New Roman" w:cs="Times New Roman"/>
              <w:i w:val="0"/>
            </w:rPr>
            <w:delText xml:space="preserve">but because of density –dependent mortality due to limited predation refuge or prey availability, simply adding more individuals is often insufficient. Furthermore, the costs associated with stocking often limit how many individuals can be added to any one system. </w:delText>
          </w:r>
        </w:del>
      </w:ins>
      <w:del w:id="1635" w:author="Chelsey Nieman" w:date="2020-12-30T11:50:00Z">
        <w:r w:rsidR="001B207B" w:rsidDel="00B55B9B">
          <w:rPr>
            <w:rFonts w:ascii="Times New Roman" w:hAnsi="Times New Roman" w:cs="Times New Roman"/>
            <w:i w:val="0"/>
          </w:rPr>
          <w:delText>adding more juveniles such that more survive to adulthood</w:delText>
        </w:r>
        <w:commentRangeEnd w:id="1632"/>
        <w:r w:rsidR="00C97CAF" w:rsidDel="00B55B9B">
          <w:rPr>
            <w:rStyle w:val="CommentReference"/>
            <w:i w:val="0"/>
          </w:rPr>
          <w:commentReference w:id="1632"/>
        </w:r>
        <w:r w:rsidR="001B207B" w:rsidDel="00B55B9B">
          <w:rPr>
            <w:rFonts w:ascii="Times New Roman" w:hAnsi="Times New Roman" w:cs="Times New Roman"/>
            <w:i w:val="0"/>
          </w:rPr>
          <w:delText xml:space="preserve">. Our model demonstrates how </w:delText>
        </w:r>
        <w:r w:rsidR="004A35DF" w:rsidDel="00B55B9B">
          <w:rPr>
            <w:rFonts w:ascii="Times New Roman" w:hAnsi="Times New Roman" w:cs="Times New Roman"/>
            <w:i w:val="0"/>
          </w:rPr>
          <w:delText>this</w:delText>
        </w:r>
        <w:r w:rsidR="001B207B" w:rsidDel="00B55B9B">
          <w:rPr>
            <w:rFonts w:ascii="Times New Roman" w:hAnsi="Times New Roman" w:cs="Times New Roman"/>
            <w:i w:val="0"/>
          </w:rPr>
          <w:delText xml:space="preserve"> may be less effective than expected</w:delText>
        </w:r>
      </w:del>
      <w:ins w:id="1636" w:author="Colin Dassow" w:date="2020-12-29T11:23:00Z">
        <w:del w:id="1637" w:author="Chelsey Nieman" w:date="2020-12-30T11:50:00Z">
          <w:r w:rsidR="005B5D26" w:rsidDel="00B55B9B">
            <w:rPr>
              <w:rFonts w:ascii="Times New Roman" w:hAnsi="Times New Roman" w:cs="Times New Roman"/>
              <w:i w:val="0"/>
            </w:rPr>
            <w:delText>can occur</w:delText>
          </w:r>
        </w:del>
      </w:ins>
      <w:del w:id="1638" w:author="Chelsey Nieman" w:date="2020-12-30T11:50:00Z">
        <w:r w:rsidR="001B207B" w:rsidDel="00B55B9B">
          <w:rPr>
            <w:rFonts w:ascii="Times New Roman" w:hAnsi="Times New Roman" w:cs="Times New Roman"/>
            <w:i w:val="0"/>
          </w:rPr>
          <w:delText xml:space="preserve"> because a portion of the stocked fish will feed </w:delText>
        </w:r>
        <w:commentRangeStart w:id="1639"/>
        <w:commentRangeStart w:id="1640"/>
        <w:r w:rsidR="001B207B" w:rsidDel="00B55B9B">
          <w:rPr>
            <w:rFonts w:ascii="Times New Roman" w:hAnsi="Times New Roman" w:cs="Times New Roman"/>
            <w:i w:val="0"/>
          </w:rPr>
          <w:delText>species 2</w:delText>
        </w:r>
        <w:r w:rsidR="004A35DF" w:rsidDel="00B55B9B">
          <w:rPr>
            <w:rFonts w:ascii="Times New Roman" w:hAnsi="Times New Roman" w:cs="Times New Roman"/>
            <w:i w:val="0"/>
          </w:rPr>
          <w:delText>,</w:delText>
        </w:r>
        <w:r w:rsidR="001B207B" w:rsidDel="00B55B9B">
          <w:rPr>
            <w:rFonts w:ascii="Times New Roman" w:hAnsi="Times New Roman" w:cs="Times New Roman"/>
            <w:i w:val="0"/>
          </w:rPr>
          <w:delText xml:space="preserve"> promoting their abundance increase and beginning a feedback loop where their own juveniles</w:delText>
        </w:r>
        <w:r w:rsidR="004A35DF" w:rsidDel="00B55B9B">
          <w:rPr>
            <w:rFonts w:ascii="Times New Roman" w:hAnsi="Times New Roman" w:cs="Times New Roman"/>
            <w:i w:val="0"/>
          </w:rPr>
          <w:delText>,</w:delText>
        </w:r>
        <w:r w:rsidR="001B207B" w:rsidDel="00B55B9B">
          <w:rPr>
            <w:rFonts w:ascii="Times New Roman" w:hAnsi="Times New Roman" w:cs="Times New Roman"/>
            <w:i w:val="0"/>
          </w:rPr>
          <w:delText xml:space="preserve"> </w:delText>
        </w:r>
        <w:r w:rsidR="004A35DF" w:rsidDel="00B55B9B">
          <w:rPr>
            <w:rFonts w:ascii="Times New Roman" w:eastAsiaTheme="minorEastAsia" w:hAnsi="Times New Roman" w:cs="Times New Roman"/>
            <w:i w:val="0"/>
          </w:rPr>
          <w:delText>,</w:delText>
        </w:r>
        <w:r w:rsidR="001B207B" w:rsidDel="00B55B9B">
          <w:rPr>
            <w:rFonts w:ascii="Times New Roman" w:hAnsi="Times New Roman" w:cs="Times New Roman"/>
            <w:i w:val="0"/>
          </w:rPr>
          <w:delText xml:space="preserve"> grow more abundant</w:delText>
        </w:r>
        <w:r w:rsidR="00496DBE" w:rsidDel="00B55B9B">
          <w:rPr>
            <w:rFonts w:ascii="Times New Roman" w:hAnsi="Times New Roman" w:cs="Times New Roman"/>
            <w:i w:val="0"/>
          </w:rPr>
          <w:delText xml:space="preserve"> (Fig 4)</w:delText>
        </w:r>
        <w:r w:rsidR="001B207B" w:rsidDel="00B55B9B">
          <w:rPr>
            <w:rFonts w:ascii="Times New Roman" w:hAnsi="Times New Roman" w:cs="Times New Roman"/>
            <w:i w:val="0"/>
          </w:rPr>
          <w:delText xml:space="preserve">. </w:delText>
        </w:r>
        <w:r w:rsidR="00496DBE" w:rsidDel="00B55B9B">
          <w:rPr>
            <w:rFonts w:ascii="Times New Roman" w:hAnsi="Times New Roman" w:cs="Times New Roman"/>
            <w:i w:val="0"/>
          </w:rPr>
          <w:delText xml:space="preserve">Thus the magnitude </w:delText>
        </w:r>
      </w:del>
      <w:del w:id="1641" w:author="Chelsey Nieman" w:date="2020-12-28T09:49:00Z">
        <w:r w:rsidR="00496DBE" w:rsidDel="00C97CAF">
          <w:rPr>
            <w:rFonts w:ascii="Times New Roman" w:hAnsi="Times New Roman" w:cs="Times New Roman"/>
            <w:i w:val="0"/>
          </w:rPr>
          <w:delText>to</w:delText>
        </w:r>
      </w:del>
      <w:del w:id="1642" w:author="Chelsey Nieman" w:date="2020-12-30T11:50:00Z">
        <w:r w:rsidR="00496DBE" w:rsidDel="00B55B9B">
          <w:rPr>
            <w:rFonts w:ascii="Times New Roman" w:hAnsi="Times New Roman" w:cs="Times New Roman"/>
            <w:i w:val="0"/>
          </w:rPr>
          <w:delText xml:space="preserve"> stocking that is necessary to maintain the system is greatly increased when it is used in isolation (Fig. 2). </w:delText>
        </w:r>
        <w:r w:rsidR="001B207B" w:rsidDel="00B55B9B">
          <w:rPr>
            <w:rFonts w:ascii="Times New Roman" w:hAnsi="Times New Roman" w:cs="Times New Roman"/>
            <w:i w:val="0"/>
          </w:rPr>
          <w:delText>Alternatively, if fishing mortality is increased on species 2, with or without stocking,</w:delText>
        </w:r>
      </w:del>
      <m:oMath>
        <m:r>
          <w:del w:id="1643" w:author="Chelsey Nieman" w:date="2020-12-30T11:50:00Z">
            <w:rPr>
              <w:rFonts w:ascii="Cambria Math" w:hAnsi="Cambria Math" w:cs="Times New Roman"/>
            </w:rPr>
            <m:t xml:space="preserve"> </m:t>
          </w:del>
        </m:r>
      </m:oMath>
      <w:del w:id="1644" w:author="Chelsey Nieman" w:date="2020-12-30T11:50:00Z">
        <w:r w:rsidR="001B207B" w:rsidDel="00B55B9B">
          <w:rPr>
            <w:rFonts w:ascii="Times New Roman" w:hAnsi="Times New Roman" w:cs="Times New Roman"/>
            <w:i w:val="0"/>
          </w:rPr>
          <w:delText xml:space="preserve"> survival increases as predation pressure is alleviated</w:delText>
        </w:r>
        <w:r w:rsidR="00496DBE" w:rsidDel="00B55B9B">
          <w:rPr>
            <w:rFonts w:ascii="Times New Roman" w:hAnsi="Times New Roman" w:cs="Times New Roman"/>
            <w:i w:val="0"/>
          </w:rPr>
          <w:delText xml:space="preserve">, allowing  </w:delText>
        </w:r>
        <w:r w:rsidR="004A35DF" w:rsidDel="00B55B9B">
          <w:rPr>
            <w:rFonts w:ascii="Times New Roman" w:hAnsi="Times New Roman" w:cs="Times New Roman"/>
            <w:i w:val="0"/>
          </w:rPr>
          <w:delText xml:space="preserve">to </w:delText>
        </w:r>
        <w:r w:rsidR="00496DBE" w:rsidDel="00B55B9B">
          <w:rPr>
            <w:rFonts w:ascii="Times New Roman" w:hAnsi="Times New Roman" w:cs="Times New Roman"/>
            <w:i w:val="0"/>
          </w:rPr>
          <w:delText>maintain dominance (Figs. 2 &amp;3)</w:delText>
        </w:r>
        <w:r w:rsidR="001B207B" w:rsidDel="00B55B9B">
          <w:rPr>
            <w:rFonts w:ascii="Times New Roman" w:hAnsi="Times New Roman" w:cs="Times New Roman"/>
            <w:i w:val="0"/>
          </w:rPr>
          <w:delText>.</w:delText>
        </w:r>
        <w:r w:rsidR="00496DBE" w:rsidDel="00B55B9B">
          <w:rPr>
            <w:rFonts w:ascii="Times New Roman" w:hAnsi="Times New Roman" w:cs="Times New Roman"/>
            <w:i w:val="0"/>
          </w:rPr>
          <w:delText xml:space="preserve"> An understanding of how ecological interactions create positive feedback loops that result in stable ecosystem states can allow managers to make decisions that leverage these feedback loops to </w:delText>
        </w:r>
      </w:del>
      <w:del w:id="1645" w:author="Chelsey Nieman" w:date="2020-12-28T09:53:00Z">
        <w:r w:rsidR="00496DBE" w:rsidDel="00C97CAF">
          <w:rPr>
            <w:rFonts w:ascii="Times New Roman" w:hAnsi="Times New Roman" w:cs="Times New Roman"/>
            <w:i w:val="0"/>
          </w:rPr>
          <w:delText>create</w:delText>
        </w:r>
      </w:del>
      <w:del w:id="1646" w:author="Chelsey Nieman" w:date="2020-12-30T11:50:00Z">
        <w:r w:rsidR="00496DBE" w:rsidDel="00B55B9B">
          <w:rPr>
            <w:rFonts w:ascii="Times New Roman" w:hAnsi="Times New Roman" w:cs="Times New Roman"/>
            <w:i w:val="0"/>
          </w:rPr>
          <w:delText xml:space="preserve"> the desired stable state.</w:delText>
        </w:r>
        <w:commentRangeEnd w:id="1639"/>
        <w:r w:rsidR="002000F9" w:rsidDel="00B55B9B">
          <w:rPr>
            <w:rStyle w:val="CommentReference"/>
            <w:i w:val="0"/>
          </w:rPr>
          <w:commentReference w:id="1639"/>
        </w:r>
        <w:commentRangeEnd w:id="1640"/>
        <w:r w:rsidR="00165A34" w:rsidDel="00B55B9B">
          <w:rPr>
            <w:rStyle w:val="CommentReference"/>
            <w:i w:val="0"/>
          </w:rPr>
          <w:commentReference w:id="1640"/>
        </w:r>
      </w:del>
    </w:p>
    <w:p w14:paraId="277B4974" w14:textId="3CA462F8" w:rsidR="006655E7" w:rsidDel="00B55B9B" w:rsidRDefault="006655E7" w:rsidP="00B55B9B">
      <w:pPr>
        <w:pStyle w:val="ImageCaption"/>
        <w:widowControl w:val="0"/>
        <w:suppressLineNumbers/>
        <w:rPr>
          <w:del w:id="1647" w:author="Chelsey Nieman" w:date="2020-12-30T11:50:00Z"/>
          <w:rFonts w:ascii="Times New Roman" w:hAnsi="Times New Roman" w:cs="Times New Roman"/>
          <w:i w:val="0"/>
        </w:rPr>
        <w:pPrChange w:id="1648" w:author="Chelsey Nieman" w:date="2020-12-30T11:50:00Z">
          <w:pPr>
            <w:pStyle w:val="ImageCaption"/>
            <w:widowControl w:val="0"/>
            <w:suppressLineNumbers/>
            <w:ind w:firstLine="720"/>
          </w:pPr>
        </w:pPrChange>
      </w:pPr>
      <w:del w:id="1649" w:author="Chelsey Nieman" w:date="2020-12-30T11:50:00Z">
        <w:r w:rsidDel="00B55B9B">
          <w:rPr>
            <w:rFonts w:ascii="Times New Roman" w:hAnsi="Times New Roman" w:cs="Times New Roman"/>
            <w:i w:val="0"/>
          </w:rPr>
          <w:delText xml:space="preserve">Understanding the possible outcomes of systems that exhibit </w:delText>
        </w:r>
      </w:del>
      <w:del w:id="1650" w:author="Chelsey Nieman" w:date="2020-12-28T09:53:00Z">
        <w:r w:rsidDel="00C97CAF">
          <w:rPr>
            <w:rFonts w:ascii="Times New Roman" w:hAnsi="Times New Roman" w:cs="Times New Roman"/>
            <w:i w:val="0"/>
          </w:rPr>
          <w:delText xml:space="preserve">this </w:delText>
        </w:r>
      </w:del>
      <w:del w:id="1651" w:author="Chelsey Nieman" w:date="2020-12-30T11:50:00Z">
        <w:r w:rsidDel="00B55B9B">
          <w:rPr>
            <w:rFonts w:ascii="Times New Roman" w:hAnsi="Times New Roman" w:cs="Times New Roman"/>
            <w:i w:val="0"/>
          </w:rPr>
          <w:delText xml:space="preserve">non-linearity can result in more efficient management while </w:delText>
        </w:r>
      </w:del>
      <w:del w:id="1652" w:author="Chelsey Nieman" w:date="2020-12-28T09:53:00Z">
        <w:r w:rsidDel="00C97CAF">
          <w:rPr>
            <w:rFonts w:ascii="Times New Roman" w:hAnsi="Times New Roman" w:cs="Times New Roman"/>
            <w:i w:val="0"/>
          </w:rPr>
          <w:delText xml:space="preserve">utilizing those </w:delText>
        </w:r>
      </w:del>
      <w:del w:id="1653" w:author="Chelsey Nieman" w:date="2020-12-30T11:50:00Z">
        <w:r w:rsidDel="00B55B9B">
          <w:rPr>
            <w:rFonts w:ascii="Times New Roman" w:hAnsi="Times New Roman" w:cs="Times New Roman"/>
            <w:i w:val="0"/>
          </w:rPr>
          <w:delText xml:space="preserve">management tools that have been proven to be effective in single species management. Managers are limited by political, monetary, mechanical, and technological constraints when confronting complex management problems. Most commonly, fishery managers turn to one of four different tools for preventing or mitigating the negative influences of humans on the system; (1) </w:delText>
        </w:r>
      </w:del>
      <w:del w:id="1654" w:author="Chelsey Nieman" w:date="2020-12-28T09:53:00Z">
        <w:r w:rsidDel="00C97CAF">
          <w:rPr>
            <w:rFonts w:ascii="Times New Roman" w:hAnsi="Times New Roman" w:cs="Times New Roman"/>
            <w:i w:val="0"/>
          </w:rPr>
          <w:delText>S</w:delText>
        </w:r>
      </w:del>
      <w:del w:id="1655" w:author="Chelsey Nieman" w:date="2020-12-30T11:50:00Z">
        <w:r w:rsidDel="00B55B9B">
          <w:rPr>
            <w:rFonts w:ascii="Times New Roman" w:hAnsi="Times New Roman" w:cs="Times New Roman"/>
            <w:i w:val="0"/>
          </w:rPr>
          <w:delText xml:space="preserve">tocking (e.g., Cowx, 1994), (2) harvest regulation (e.g., length and bag limits; Post et al., 2003), (3) habitat modification (Jennings et al., 1999), and (4) fishery closure (either temporary or permanent). Although each of these management interventions has a history of success in certain circumstances, </w:delText>
        </w:r>
        <w:r w:rsidRPr="00FC7295" w:rsidDel="00B55B9B">
          <w:rPr>
            <w:rFonts w:ascii="Times New Roman" w:hAnsi="Times New Roman" w:cs="Times New Roman"/>
            <w:i w:val="0"/>
          </w:rPr>
          <w:delText xml:space="preserve">management response in systems </w:delText>
        </w:r>
      </w:del>
      <w:del w:id="1656" w:author="Chelsey Nieman" w:date="2020-12-28T09:54:00Z">
        <w:r w:rsidRPr="00FC7295" w:rsidDel="00C97CAF">
          <w:rPr>
            <w:rFonts w:ascii="Times New Roman" w:hAnsi="Times New Roman" w:cs="Times New Roman"/>
            <w:i w:val="0"/>
          </w:rPr>
          <w:delText xml:space="preserve">with increased complexity </w:delText>
        </w:r>
      </w:del>
      <w:del w:id="1657" w:author="Chelsey Nieman" w:date="2020-12-30T11:50:00Z">
        <w:r w:rsidRPr="00FC7295" w:rsidDel="00B55B9B">
          <w:rPr>
            <w:rFonts w:ascii="Times New Roman" w:hAnsi="Times New Roman" w:cs="Times New Roman"/>
            <w:i w:val="0"/>
          </w:rPr>
          <w:delText xml:space="preserve">(beyond single species) is </w:delText>
        </w:r>
        <w:r w:rsidDel="00B55B9B">
          <w:rPr>
            <w:rFonts w:ascii="Times New Roman" w:hAnsi="Times New Roman" w:cs="Times New Roman"/>
            <w:i w:val="0"/>
          </w:rPr>
          <w:delText xml:space="preserve">not always straightforward. Often, these actions produce no response or a counterintuitive response when </w:delText>
        </w:r>
      </w:del>
      <w:del w:id="1658" w:author="Chelsey Nieman" w:date="2020-12-28T09:54:00Z">
        <w:r w:rsidDel="00C97CAF">
          <w:rPr>
            <w:rFonts w:ascii="Times New Roman" w:hAnsi="Times New Roman" w:cs="Times New Roman"/>
            <w:i w:val="0"/>
          </w:rPr>
          <w:delText xml:space="preserve">we don’t think about </w:delText>
        </w:r>
      </w:del>
      <w:del w:id="1659" w:author="Chelsey Nieman" w:date="2020-12-30T11:50:00Z">
        <w:r w:rsidDel="00B55B9B">
          <w:rPr>
            <w:rFonts w:ascii="Times New Roman" w:hAnsi="Times New Roman" w:cs="Times New Roman"/>
            <w:i w:val="0"/>
          </w:rPr>
          <w:delText xml:space="preserve">interactions between species (Fig. 2). For example, stocking of lake trout </w:delText>
        </w:r>
        <w:r w:rsidRPr="000608C0" w:rsidDel="00B55B9B">
          <w:rPr>
            <w:rFonts w:ascii="Times New Roman" w:hAnsi="Times New Roman" w:cs="Times New Roman"/>
            <w:i w:val="0"/>
          </w:rPr>
          <w:delText>in</w:delText>
        </w:r>
        <w:r w:rsidDel="00B55B9B">
          <w:rPr>
            <w:rFonts w:ascii="Times New Roman" w:hAnsi="Times New Roman" w:cs="Times New Roman"/>
            <w:i w:val="0"/>
          </w:rPr>
          <w:delText xml:space="preserve"> Lake Granby, Colorado resulted in declines in </w:delText>
        </w:r>
      </w:del>
      <w:del w:id="1660" w:author="Chelsey Nieman" w:date="2020-12-28T09:55:00Z">
        <w:r w:rsidDel="00C97CAF">
          <w:rPr>
            <w:rFonts w:ascii="Times New Roman" w:hAnsi="Times New Roman" w:cs="Times New Roman"/>
            <w:i w:val="0"/>
          </w:rPr>
          <w:delText>k</w:delText>
        </w:r>
      </w:del>
      <w:del w:id="1661" w:author="Chelsey Nieman" w:date="2020-12-30T11:50:00Z">
        <w:r w:rsidDel="00B55B9B">
          <w:rPr>
            <w:rFonts w:ascii="Times New Roman" w:hAnsi="Times New Roman" w:cs="Times New Roman"/>
            <w:i w:val="0"/>
          </w:rPr>
          <w:delText xml:space="preserve">okanee and other mesopredator populations (Johnson and Martinez, 1995). However, by investigating feedbacks in species interactions, we provide a strategy for using those tools already available in innovative ways to produce positive fishery outcomes. </w:delText>
        </w:r>
      </w:del>
      <w:moveToRangeStart w:id="1662" w:author="Chelsey Nieman" w:date="2020-12-30T09:06:00Z" w:name="move60211588"/>
      <w:commentRangeStart w:id="1663"/>
      <w:commentRangeStart w:id="1664"/>
      <w:moveTo w:id="1665" w:author="Chelsey Nieman" w:date="2020-12-30T09:06:00Z">
        <w:del w:id="1666" w:author="Chelsey Nieman" w:date="2020-12-30T09:06:00Z">
          <w:r w:rsidR="00325638" w:rsidDel="00325638">
            <w:rPr>
              <w:rFonts w:ascii="Times New Roman" w:hAnsi="Times New Roman" w:cs="Times New Roman"/>
            </w:rPr>
            <w:delText>Other work has explored the importance of timing in management intervention and lags in implementation once a decision has been made on the outcome of the action (Biggs et al. 2009, Martin et al. 2020).</w:delText>
          </w:r>
          <w:commentRangeEnd w:id="1663"/>
          <w:r w:rsidR="00325638" w:rsidDel="00325638">
            <w:rPr>
              <w:rStyle w:val="CommentReference"/>
            </w:rPr>
            <w:commentReference w:id="1663"/>
          </w:r>
          <w:commentRangeEnd w:id="1664"/>
          <w:r w:rsidR="00325638" w:rsidDel="00325638">
            <w:rPr>
              <w:rStyle w:val="CommentReference"/>
            </w:rPr>
            <w:commentReference w:id="1664"/>
          </w:r>
        </w:del>
      </w:moveTo>
      <w:moveToRangeEnd w:id="1662"/>
    </w:p>
    <w:p w14:paraId="36EABB57" w14:textId="20D7A559" w:rsidR="009933B3" w:rsidRPr="00B72C2C" w:rsidDel="00B55B9B" w:rsidRDefault="009933B3" w:rsidP="00B55B9B">
      <w:pPr>
        <w:pStyle w:val="ImageCaption"/>
        <w:widowControl w:val="0"/>
        <w:suppressLineNumbers/>
        <w:rPr>
          <w:del w:id="1667" w:author="Chelsey Nieman" w:date="2020-12-30T11:50:00Z"/>
          <w:rFonts w:ascii="Times New Roman" w:hAnsi="Times New Roman" w:cs="Times New Roman"/>
          <w:i w:val="0"/>
        </w:rPr>
        <w:pPrChange w:id="1668" w:author="Chelsey Nieman" w:date="2020-12-30T11:50:00Z">
          <w:pPr>
            <w:pStyle w:val="ImageCaption"/>
            <w:widowControl w:val="0"/>
            <w:suppressLineNumbers/>
            <w:ind w:firstLine="720"/>
          </w:pPr>
        </w:pPrChange>
      </w:pPr>
      <w:del w:id="1669" w:author="Chelsey Nieman" w:date="2020-12-30T11:50:00Z">
        <w:r w:rsidRPr="00B72C2C" w:rsidDel="00B55B9B">
          <w:rPr>
            <w:rFonts w:ascii="Times New Roman" w:hAnsi="Times New Roman" w:cs="Times New Roman"/>
            <w:i w:val="0"/>
          </w:rPr>
          <w:delText xml:space="preserve">Consideration of </w:delText>
        </w:r>
        <w:commentRangeStart w:id="1670"/>
        <w:commentRangeStart w:id="1671"/>
        <w:r w:rsidRPr="00B72C2C" w:rsidDel="00B55B9B">
          <w:rPr>
            <w:rFonts w:ascii="Times New Roman" w:hAnsi="Times New Roman" w:cs="Times New Roman"/>
            <w:i w:val="0"/>
          </w:rPr>
          <w:delText>alternative management strategies</w:delText>
        </w:r>
        <w:commentRangeEnd w:id="1670"/>
        <w:r w:rsidR="005C1CAB" w:rsidDel="00B55B9B">
          <w:rPr>
            <w:rStyle w:val="CommentReference"/>
            <w:i w:val="0"/>
          </w:rPr>
          <w:commentReference w:id="1670"/>
        </w:r>
        <w:commentRangeEnd w:id="1671"/>
        <w:r w:rsidR="00063773" w:rsidDel="00B55B9B">
          <w:rPr>
            <w:rStyle w:val="CommentReference"/>
            <w:i w:val="0"/>
          </w:rPr>
          <w:commentReference w:id="1671"/>
        </w:r>
        <w:r w:rsidRPr="00B72C2C" w:rsidDel="00B55B9B">
          <w:rPr>
            <w:rFonts w:ascii="Times New Roman" w:hAnsi="Times New Roman" w:cs="Times New Roman"/>
            <w:i w:val="0"/>
          </w:rPr>
          <w:delText>, such as leveraging ecological interactions, can aid managers in reinfor</w:delText>
        </w:r>
      </w:del>
      <w:del w:id="1672" w:author="Chelsey Nieman" w:date="2020-12-28T09:56:00Z">
        <w:r w:rsidRPr="00B72C2C" w:rsidDel="00C97CAF">
          <w:rPr>
            <w:rFonts w:ascii="Times New Roman" w:hAnsi="Times New Roman" w:cs="Times New Roman"/>
            <w:i w:val="0"/>
          </w:rPr>
          <w:delText>cement</w:delText>
        </w:r>
      </w:del>
      <w:del w:id="1673" w:author="Chelsey Nieman" w:date="2020-12-30T11:50:00Z">
        <w:r w:rsidRPr="00B72C2C" w:rsidDel="00B55B9B">
          <w:rPr>
            <w:rFonts w:ascii="Times New Roman" w:hAnsi="Times New Roman" w:cs="Times New Roman"/>
            <w:i w:val="0"/>
          </w:rPr>
          <w:delText xml:space="preserve"> </w:delText>
        </w:r>
      </w:del>
      <w:del w:id="1674" w:author="Chelsey Nieman" w:date="2020-12-28T09:56:00Z">
        <w:r w:rsidRPr="00B72C2C" w:rsidDel="00C97CAF">
          <w:rPr>
            <w:rFonts w:ascii="Times New Roman" w:hAnsi="Times New Roman" w:cs="Times New Roman"/>
            <w:i w:val="0"/>
          </w:rPr>
          <w:delText xml:space="preserve">of </w:delText>
        </w:r>
      </w:del>
      <w:del w:id="1675" w:author="Chelsey Nieman" w:date="2020-12-30T11:50:00Z">
        <w:r w:rsidRPr="00B72C2C" w:rsidDel="00B55B9B">
          <w:rPr>
            <w:rFonts w:ascii="Times New Roman" w:hAnsi="Times New Roman" w:cs="Times New Roman"/>
            <w:i w:val="0"/>
          </w:rPr>
          <w:delText xml:space="preserve">the desired stable state of a system. Although the limited set of options available to managers </w:delText>
        </w:r>
      </w:del>
      <w:del w:id="1676" w:author="Chelsey Nieman" w:date="2020-12-28T09:56:00Z">
        <w:r w:rsidRPr="00B72C2C" w:rsidDel="00C97CAF">
          <w:rPr>
            <w:rFonts w:ascii="Times New Roman" w:hAnsi="Times New Roman" w:cs="Times New Roman"/>
            <w:i w:val="0"/>
          </w:rPr>
          <w:delText xml:space="preserve">are often </w:delText>
        </w:r>
      </w:del>
      <w:del w:id="1677" w:author="Chelsey Nieman" w:date="2020-12-30T11:50:00Z">
        <w:r w:rsidRPr="00B72C2C" w:rsidDel="00B55B9B">
          <w:rPr>
            <w:rFonts w:ascii="Times New Roman" w:hAnsi="Times New Roman" w:cs="Times New Roman"/>
            <w:i w:val="0"/>
          </w:rPr>
          <w:delText>ineffective or even detrimental when implemented without consideration of species interactions, these interactions can be leveraged to create more avenues for</w:delText>
        </w:r>
        <w:r w:rsidDel="00B55B9B">
          <w:rPr>
            <w:rFonts w:ascii="Times New Roman" w:hAnsi="Times New Roman" w:cs="Times New Roman"/>
            <w:i w:val="0"/>
          </w:rPr>
          <w:delText xml:space="preserve"> maintenance of a stable state</w:delText>
        </w:r>
        <w:r w:rsidRPr="00B72C2C" w:rsidDel="00B55B9B">
          <w:rPr>
            <w:rFonts w:ascii="Times New Roman" w:hAnsi="Times New Roman" w:cs="Times New Roman"/>
            <w:i w:val="0"/>
          </w:rPr>
          <w:delText>. For example, stocking has the potential to be ineffective at maintaining the stable state of a system (Figure 4</w:delText>
        </w:r>
        <w:r w:rsidR="004A35DF" w:rsidDel="00B55B9B">
          <w:rPr>
            <w:rFonts w:ascii="Times New Roman" w:hAnsi="Times New Roman" w:cs="Times New Roman"/>
            <w:i w:val="0"/>
          </w:rPr>
          <w:delText>b</w:delText>
        </w:r>
        <w:r w:rsidRPr="00B72C2C" w:rsidDel="00B55B9B">
          <w:rPr>
            <w:rFonts w:ascii="Times New Roman" w:hAnsi="Times New Roman" w:cs="Times New Roman"/>
            <w:i w:val="0"/>
          </w:rPr>
          <w:delText>). Here, we highlight</w:delText>
        </w:r>
      </w:del>
      <w:del w:id="1678" w:author="Chelsey Nieman" w:date="2020-12-28T09:56:00Z">
        <w:r w:rsidRPr="00B72C2C" w:rsidDel="00C97CAF">
          <w:rPr>
            <w:rFonts w:ascii="Times New Roman" w:hAnsi="Times New Roman" w:cs="Times New Roman"/>
            <w:i w:val="0"/>
          </w:rPr>
          <w:delText xml:space="preserve"> in particular</w:delText>
        </w:r>
      </w:del>
      <w:del w:id="1679" w:author="Chelsey Nieman" w:date="2020-12-30T11:50:00Z">
        <w:r w:rsidRPr="00B72C2C" w:rsidDel="00B55B9B">
          <w:rPr>
            <w:rFonts w:ascii="Times New Roman" w:hAnsi="Times New Roman" w:cs="Times New Roman"/>
            <w:i w:val="0"/>
          </w:rPr>
          <w:delText xml:space="preserve"> how ecological interactions </w:delText>
        </w:r>
        <w:r w:rsidR="004A35DF" w:rsidDel="00B55B9B">
          <w:rPr>
            <w:rFonts w:ascii="Times New Roman" w:hAnsi="Times New Roman" w:cs="Times New Roman"/>
            <w:i w:val="0"/>
          </w:rPr>
          <w:delText>can</w:delText>
        </w:r>
        <w:r w:rsidRPr="00B72C2C" w:rsidDel="00B55B9B">
          <w:rPr>
            <w:rFonts w:ascii="Times New Roman" w:hAnsi="Times New Roman" w:cs="Times New Roman"/>
            <w:i w:val="0"/>
          </w:rPr>
          <w:delText xml:space="preserve"> be a reason why stocking </w:delText>
        </w:r>
        <w:r w:rsidR="004A35DF" w:rsidDel="00B55B9B">
          <w:rPr>
            <w:rFonts w:ascii="Times New Roman" w:hAnsi="Times New Roman" w:cs="Times New Roman"/>
            <w:i w:val="0"/>
          </w:rPr>
          <w:delText>is not effective at times</w:delText>
        </w:r>
        <w:r w:rsidRPr="00B72C2C" w:rsidDel="00B55B9B">
          <w:rPr>
            <w:rFonts w:ascii="Times New Roman" w:hAnsi="Times New Roman" w:cs="Times New Roman"/>
            <w:i w:val="0"/>
          </w:rPr>
          <w:delText>. Our model shows that lower cost options, such as harvest controls of the target species</w:delText>
        </w:r>
        <w:r w:rsidR="004A35DF" w:rsidDel="00B55B9B">
          <w:rPr>
            <w:rFonts w:ascii="Times New Roman" w:hAnsi="Times New Roman" w:cs="Times New Roman"/>
            <w:i w:val="0"/>
          </w:rPr>
          <w:delText>,</w:delText>
        </w:r>
        <w:r w:rsidRPr="00B72C2C" w:rsidDel="00B55B9B">
          <w:rPr>
            <w:rFonts w:ascii="Times New Roman" w:hAnsi="Times New Roman" w:cs="Times New Roman"/>
            <w:i w:val="0"/>
          </w:rPr>
          <w:delText xml:space="preserve"> or through management of a competitor species can often be more effective than stocking in producing favorable outcomes (Figures 2 &amp; 3). </w:delText>
        </w:r>
      </w:del>
      <w:del w:id="1680" w:author="Chelsey Nieman" w:date="2020-12-28T09:56:00Z">
        <w:r w:rsidRPr="00B72C2C" w:rsidDel="00C97CAF">
          <w:rPr>
            <w:rFonts w:ascii="Times New Roman" w:hAnsi="Times New Roman" w:cs="Times New Roman"/>
            <w:i w:val="0"/>
          </w:rPr>
          <w:delText>While</w:delText>
        </w:r>
      </w:del>
      <w:del w:id="1681" w:author="Chelsey Nieman" w:date="2020-12-30T11:50:00Z">
        <w:r w:rsidRPr="00B72C2C" w:rsidDel="00B55B9B">
          <w:rPr>
            <w:rFonts w:ascii="Times New Roman" w:hAnsi="Times New Roman" w:cs="Times New Roman"/>
            <w:i w:val="0"/>
          </w:rPr>
          <w:delText xml:space="preserve"> there are other drivers that influence the effectiveness of stocking in a system (e.g., habitat loss, climate change; Hansen et al., 2015; Ziegler et al.,2017), </w:delText>
        </w:r>
      </w:del>
      <w:del w:id="1682" w:author="Chelsey Nieman" w:date="2020-12-28T09:57:00Z">
        <w:r w:rsidRPr="00B72C2C" w:rsidDel="00C97CAF">
          <w:rPr>
            <w:rFonts w:ascii="Times New Roman" w:hAnsi="Times New Roman" w:cs="Times New Roman"/>
            <w:i w:val="0"/>
          </w:rPr>
          <w:delText xml:space="preserve">this work </w:delText>
        </w:r>
      </w:del>
      <w:del w:id="1683" w:author="Chelsey Nieman" w:date="2020-12-30T11:50:00Z">
        <w:r w:rsidRPr="00B72C2C" w:rsidDel="00B55B9B">
          <w:rPr>
            <w:rFonts w:ascii="Times New Roman" w:hAnsi="Times New Roman" w:cs="Times New Roman"/>
            <w:i w:val="0"/>
          </w:rPr>
          <w:delText xml:space="preserve">emphasizes the need to integrate species interactions into management scenarios. </w:delText>
        </w:r>
      </w:del>
      <w:ins w:id="1684" w:author="Colin Dassow" w:date="2020-12-29T13:25:00Z">
        <w:del w:id="1685" w:author="Chelsey Nieman" w:date="2020-12-30T11:50:00Z">
          <w:r w:rsidR="00063773" w:rsidDel="00B55B9B">
            <w:rPr>
              <w:rFonts w:ascii="Times New Roman" w:hAnsi="Times New Roman" w:cs="Times New Roman"/>
              <w:i w:val="0"/>
            </w:rPr>
            <w:delText xml:space="preserve">Of course the idea of </w:delText>
          </w:r>
        </w:del>
      </w:ins>
      <w:ins w:id="1686" w:author="Colin Dassow" w:date="2020-12-29T15:49:00Z">
        <w:del w:id="1687" w:author="Chelsey Nieman" w:date="2020-12-30T11:50:00Z">
          <w:r w:rsidR="00D93AA2" w:rsidDel="00B55B9B">
            <w:rPr>
              <w:rFonts w:ascii="Times New Roman" w:hAnsi="Times New Roman" w:cs="Times New Roman"/>
              <w:i w:val="0"/>
            </w:rPr>
            <w:delText>taking</w:delText>
          </w:r>
        </w:del>
      </w:ins>
      <w:ins w:id="1688" w:author="Colin Dassow" w:date="2020-12-29T13:25:00Z">
        <w:del w:id="1689" w:author="Chelsey Nieman" w:date="2020-12-30T11:50:00Z">
          <w:r w:rsidR="00063773" w:rsidDel="00B55B9B">
            <w:rPr>
              <w:rFonts w:ascii="Times New Roman" w:hAnsi="Times New Roman" w:cs="Times New Roman"/>
              <w:i w:val="0"/>
            </w:rPr>
            <w:delText xml:space="preserve"> advantage of ecological </w:delText>
          </w:r>
        </w:del>
      </w:ins>
      <w:ins w:id="1690" w:author="Colin Dassow" w:date="2020-12-29T13:26:00Z">
        <w:del w:id="1691" w:author="Chelsey Nieman" w:date="2020-12-30T11:50:00Z">
          <w:r w:rsidR="00063773" w:rsidDel="00B55B9B">
            <w:rPr>
              <w:rFonts w:ascii="Times New Roman" w:hAnsi="Times New Roman" w:cs="Times New Roman"/>
              <w:i w:val="0"/>
            </w:rPr>
            <w:delText>interactions</w:delText>
          </w:r>
        </w:del>
      </w:ins>
      <w:ins w:id="1692" w:author="Colin Dassow" w:date="2020-12-29T13:25:00Z">
        <w:del w:id="1693" w:author="Chelsey Nieman" w:date="2020-12-30T11:50:00Z">
          <w:r w:rsidR="00063773" w:rsidDel="00B55B9B">
            <w:rPr>
              <w:rFonts w:ascii="Times New Roman" w:hAnsi="Times New Roman" w:cs="Times New Roman"/>
              <w:i w:val="0"/>
            </w:rPr>
            <w:delText xml:space="preserve"> </w:delText>
          </w:r>
        </w:del>
      </w:ins>
      <w:ins w:id="1694" w:author="Colin Dassow" w:date="2020-12-29T13:26:00Z">
        <w:del w:id="1695" w:author="Chelsey Nieman" w:date="2020-12-30T11:50:00Z">
          <w:r w:rsidR="00063773" w:rsidDel="00B55B9B">
            <w:rPr>
              <w:rFonts w:ascii="Times New Roman" w:hAnsi="Times New Roman" w:cs="Times New Roman"/>
              <w:i w:val="0"/>
            </w:rPr>
            <w:delText>to manage a system is not entirely new. The management of invasive species has long included introducing ‘biocontrol’ agents into the system to predate upon or outcompete an invasive species in an effort to reduce its abundance</w:delText>
          </w:r>
        </w:del>
      </w:ins>
      <w:ins w:id="1696" w:author="Colin Dassow" w:date="2020-12-29T13:27:00Z">
        <w:del w:id="1697" w:author="Chelsey Nieman" w:date="2020-12-30T11:50:00Z">
          <w:r w:rsidR="00063773" w:rsidDel="00B55B9B">
            <w:rPr>
              <w:rFonts w:ascii="Times New Roman" w:hAnsi="Times New Roman" w:cs="Times New Roman"/>
              <w:i w:val="0"/>
            </w:rPr>
            <w:delText xml:space="preserve"> (</w:delText>
          </w:r>
          <w:r w:rsidR="00063773" w:rsidDel="00B55B9B">
            <w:rPr>
              <w:rFonts w:ascii="Times New Roman" w:hAnsi="Times New Roman" w:cs="Times New Roman"/>
              <w:b/>
              <w:i w:val="0"/>
            </w:rPr>
            <w:delText>citations</w:delText>
          </w:r>
          <w:r w:rsidR="00063773" w:rsidDel="00B55B9B">
            <w:rPr>
              <w:rFonts w:ascii="Times New Roman" w:hAnsi="Times New Roman" w:cs="Times New Roman"/>
              <w:i w:val="0"/>
            </w:rPr>
            <w:delText>)</w:delText>
          </w:r>
        </w:del>
      </w:ins>
      <w:ins w:id="1698" w:author="Colin Dassow" w:date="2020-12-29T13:26:00Z">
        <w:del w:id="1699" w:author="Chelsey Nieman" w:date="2020-12-30T11:50:00Z">
          <w:r w:rsidR="00063773" w:rsidDel="00B55B9B">
            <w:rPr>
              <w:rFonts w:ascii="Times New Roman" w:hAnsi="Times New Roman" w:cs="Times New Roman"/>
              <w:i w:val="0"/>
            </w:rPr>
            <w:delText>.</w:delText>
          </w:r>
        </w:del>
      </w:ins>
      <w:ins w:id="1700" w:author="Colin Dassow" w:date="2020-12-29T13:27:00Z">
        <w:del w:id="1701" w:author="Chelsey Nieman" w:date="2020-12-30T11:50:00Z">
          <w:r w:rsidR="00063773" w:rsidDel="00B55B9B">
            <w:rPr>
              <w:rFonts w:ascii="Times New Roman" w:hAnsi="Times New Roman" w:cs="Times New Roman"/>
              <w:i w:val="0"/>
            </w:rPr>
            <w:delText xml:space="preserve"> A key distinction we make between our multispecies fishery and managing invasive species is that instead of introducing a biocontrol agent in the case of invasive species; we suggest using existing ecological interactions between the species already present.</w:delText>
          </w:r>
        </w:del>
      </w:ins>
      <w:commentRangeStart w:id="1702"/>
      <w:commentRangeStart w:id="1703"/>
      <w:commentRangeStart w:id="1704"/>
      <w:del w:id="1705" w:author="Chelsey Nieman" w:date="2020-12-30T11:50:00Z">
        <w:r w:rsidRPr="00B72C2C" w:rsidDel="00B55B9B">
          <w:rPr>
            <w:rFonts w:ascii="Times New Roman" w:hAnsi="Times New Roman" w:cs="Times New Roman"/>
            <w:i w:val="0"/>
          </w:rPr>
          <w:delText>Increasing</w:delText>
        </w:r>
        <w:commentRangeEnd w:id="1702"/>
        <w:r w:rsidR="00063773" w:rsidDel="00B55B9B">
          <w:rPr>
            <w:rStyle w:val="CommentReference"/>
            <w:i w:val="0"/>
          </w:rPr>
          <w:commentReference w:id="1702"/>
        </w:r>
        <w:r w:rsidRPr="00B72C2C" w:rsidDel="00B55B9B">
          <w:rPr>
            <w:rFonts w:ascii="Times New Roman" w:hAnsi="Times New Roman" w:cs="Times New Roman"/>
            <w:i w:val="0"/>
          </w:rPr>
          <w:delText xml:space="preserve"> consideration of variability and slow change </w:delText>
        </w:r>
        <w:r w:rsidR="004A35DF" w:rsidDel="00B55B9B">
          <w:rPr>
            <w:rFonts w:ascii="Times New Roman" w:hAnsi="Times New Roman" w:cs="Times New Roman"/>
            <w:i w:val="0"/>
          </w:rPr>
          <w:delText xml:space="preserve">that is outside a managers control </w:delText>
        </w:r>
        <w:r w:rsidRPr="00B72C2C" w:rsidDel="00B55B9B">
          <w:rPr>
            <w:rFonts w:ascii="Times New Roman" w:hAnsi="Times New Roman" w:cs="Times New Roman"/>
            <w:i w:val="0"/>
          </w:rPr>
          <w:delText xml:space="preserve">in a system has resulted in the emergence of a </w:delText>
        </w:r>
        <w:commentRangeEnd w:id="1703"/>
        <w:r w:rsidR="005C1CAB" w:rsidDel="00B55B9B">
          <w:rPr>
            <w:rStyle w:val="CommentReference"/>
            <w:i w:val="0"/>
          </w:rPr>
          <w:commentReference w:id="1703"/>
        </w:r>
        <w:commentRangeEnd w:id="1704"/>
        <w:r w:rsidR="00165A34" w:rsidDel="00B55B9B">
          <w:rPr>
            <w:rStyle w:val="CommentReference"/>
            <w:i w:val="0"/>
          </w:rPr>
          <w:commentReference w:id="1704"/>
        </w:r>
        <w:r w:rsidRPr="00B72C2C" w:rsidDel="00B55B9B">
          <w:rPr>
            <w:rFonts w:ascii="Times New Roman" w:hAnsi="Times New Roman" w:cs="Times New Roman"/>
            <w:i w:val="0"/>
          </w:rPr>
          <w:delText>safe operating space</w:delText>
        </w:r>
        <w:r w:rsidR="004A35DF" w:rsidDel="00B55B9B">
          <w:rPr>
            <w:rFonts w:ascii="Times New Roman" w:hAnsi="Times New Roman" w:cs="Times New Roman"/>
            <w:i w:val="0"/>
          </w:rPr>
          <w:delText xml:space="preserve"> </w:delText>
        </w:r>
        <w:commentRangeStart w:id="1706"/>
        <w:r w:rsidR="004A35DF" w:rsidDel="00B55B9B">
          <w:rPr>
            <w:rFonts w:ascii="Times New Roman" w:hAnsi="Times New Roman" w:cs="Times New Roman"/>
            <w:i w:val="0"/>
          </w:rPr>
          <w:delText>theory</w:delText>
        </w:r>
        <w:commentRangeEnd w:id="1706"/>
        <w:r w:rsidR="004A35DF" w:rsidDel="00B55B9B">
          <w:rPr>
            <w:rStyle w:val="CommentReference"/>
            <w:i w:val="0"/>
          </w:rPr>
          <w:commentReference w:id="1706"/>
        </w:r>
        <w:r w:rsidRPr="00B72C2C" w:rsidDel="00B55B9B">
          <w:rPr>
            <w:rFonts w:ascii="Times New Roman" w:hAnsi="Times New Roman" w:cs="Times New Roman"/>
            <w:i w:val="0"/>
          </w:rPr>
          <w:delText xml:space="preserve">, increasing the call for adapting management to respond to ecological variables and complexity in the system (Carpenter </w:delText>
        </w:r>
        <w:commentRangeStart w:id="1707"/>
        <w:r w:rsidRPr="00B72C2C" w:rsidDel="00B55B9B">
          <w:rPr>
            <w:rFonts w:ascii="Times New Roman" w:hAnsi="Times New Roman" w:cs="Times New Roman"/>
            <w:i w:val="0"/>
          </w:rPr>
          <w:delText>et al., 2017</w:delText>
        </w:r>
        <w:commentRangeEnd w:id="1707"/>
        <w:r w:rsidR="00C97CAF" w:rsidDel="00B55B9B">
          <w:rPr>
            <w:rStyle w:val="CommentReference"/>
            <w:i w:val="0"/>
          </w:rPr>
          <w:commentReference w:id="1707"/>
        </w:r>
      </w:del>
      <w:ins w:id="1708" w:author="Colin Dassow" w:date="2020-12-29T13:13:00Z">
        <w:del w:id="1709" w:author="Chelsey Nieman" w:date="2020-12-30T11:50:00Z">
          <w:r w:rsidR="00D417FA" w:rsidDel="00B55B9B">
            <w:rPr>
              <w:rFonts w:ascii="Times New Roman" w:hAnsi="Times New Roman" w:cs="Times New Roman"/>
              <w:i w:val="0"/>
            </w:rPr>
            <w:delText>, Hansen et al. 2019</w:delText>
          </w:r>
        </w:del>
      </w:ins>
      <w:del w:id="1710" w:author="Chelsey Nieman" w:date="2020-12-30T11:50:00Z">
        <w:r w:rsidRPr="00B72C2C" w:rsidDel="00B55B9B">
          <w:rPr>
            <w:rFonts w:ascii="Times New Roman" w:hAnsi="Times New Roman" w:cs="Times New Roman"/>
            <w:i w:val="0"/>
          </w:rPr>
          <w:delText xml:space="preserve">). </w:delText>
        </w:r>
      </w:del>
      <w:del w:id="1711" w:author="Chelsey Nieman" w:date="2020-12-28T09:58:00Z">
        <w:r w:rsidDel="00C97CAF">
          <w:rPr>
            <w:rFonts w:ascii="Times New Roman" w:hAnsi="Times New Roman" w:cs="Times New Roman"/>
            <w:i w:val="0"/>
          </w:rPr>
          <w:delText xml:space="preserve">While </w:delText>
        </w:r>
      </w:del>
      <w:del w:id="1712" w:author="Chelsey Nieman" w:date="2020-12-30T11:50:00Z">
        <w:r w:rsidDel="00B55B9B">
          <w:rPr>
            <w:rFonts w:ascii="Times New Roman" w:hAnsi="Times New Roman" w:cs="Times New Roman"/>
            <w:i w:val="0"/>
          </w:rPr>
          <w:delText xml:space="preserve">safe operating space management allows for management of complexity, we highlight maintaining such a space through consideration of non-linear management strategies. </w:delText>
        </w:r>
        <w:r w:rsidRPr="00B72C2C" w:rsidDel="00B55B9B">
          <w:rPr>
            <w:rFonts w:ascii="Times New Roman" w:hAnsi="Times New Roman" w:cs="Times New Roman"/>
            <w:i w:val="0"/>
          </w:rPr>
          <w:delText>Tradeoffs are likely to arise between directly managing a species or indirectly managing that species through its competitor</w:delText>
        </w:r>
      </w:del>
      <w:del w:id="1713" w:author="Chelsey Nieman" w:date="2020-12-28T09:58:00Z">
        <w:r w:rsidRPr="00B72C2C" w:rsidDel="00C97CAF">
          <w:rPr>
            <w:rFonts w:ascii="Times New Roman" w:hAnsi="Times New Roman" w:cs="Times New Roman"/>
            <w:i w:val="0"/>
          </w:rPr>
          <w:delText>,</w:delText>
        </w:r>
      </w:del>
      <w:del w:id="1714" w:author="Chelsey Nieman" w:date="2020-12-30T11:50:00Z">
        <w:r w:rsidRPr="00B72C2C" w:rsidDel="00B55B9B">
          <w:rPr>
            <w:rFonts w:ascii="Times New Roman" w:hAnsi="Times New Roman" w:cs="Times New Roman"/>
            <w:i w:val="0"/>
          </w:rPr>
          <w:delText xml:space="preserve"> however, </w:delText>
        </w:r>
      </w:del>
      <w:del w:id="1715" w:author="Chelsey Nieman" w:date="2020-12-28T09:59:00Z">
        <w:r w:rsidRPr="00B72C2C" w:rsidDel="00C97CAF">
          <w:rPr>
            <w:rFonts w:ascii="Times New Roman" w:hAnsi="Times New Roman" w:cs="Times New Roman"/>
            <w:i w:val="0"/>
          </w:rPr>
          <w:delText>increasing our</w:delText>
        </w:r>
      </w:del>
      <w:del w:id="1716" w:author="Chelsey Nieman" w:date="2020-12-30T11:50:00Z">
        <w:r w:rsidRPr="00B72C2C" w:rsidDel="00B55B9B">
          <w:rPr>
            <w:rFonts w:ascii="Times New Roman" w:hAnsi="Times New Roman" w:cs="Times New Roman"/>
            <w:i w:val="0"/>
          </w:rPr>
          <w:delText xml:space="preserve"> understanding of those interactions i</w:delText>
        </w:r>
      </w:del>
      <w:del w:id="1717" w:author="Chelsey Nieman" w:date="2020-12-28T09:59:00Z">
        <w:r w:rsidRPr="00B72C2C" w:rsidDel="00C97CAF">
          <w:rPr>
            <w:rFonts w:ascii="Times New Roman" w:hAnsi="Times New Roman" w:cs="Times New Roman"/>
            <w:i w:val="0"/>
          </w:rPr>
          <w:delText>n</w:delText>
        </w:r>
      </w:del>
      <w:del w:id="1718" w:author="Chelsey Nieman" w:date="2020-12-30T11:50:00Z">
        <w:r w:rsidRPr="00B72C2C" w:rsidDel="00B55B9B">
          <w:rPr>
            <w:rFonts w:ascii="Times New Roman" w:hAnsi="Times New Roman" w:cs="Times New Roman"/>
            <w:i w:val="0"/>
          </w:rPr>
          <w:delText xml:space="preserve"> likely to increase our predictive ability when proposing alternative management options. </w:delText>
        </w:r>
      </w:del>
    </w:p>
    <w:p w14:paraId="3C258D22" w14:textId="16D9DC78" w:rsidR="00310EBB" w:rsidDel="00B55B9B" w:rsidRDefault="009933B3" w:rsidP="00B55B9B">
      <w:pPr>
        <w:pStyle w:val="ImageCaption"/>
        <w:widowControl w:val="0"/>
        <w:suppressLineNumbers/>
        <w:rPr>
          <w:del w:id="1719" w:author="Chelsey Nieman" w:date="2020-12-30T11:50:00Z"/>
          <w:rFonts w:ascii="Times New Roman" w:hAnsi="Times New Roman" w:cs="Times New Roman"/>
          <w:i w:val="0"/>
        </w:rPr>
        <w:pPrChange w:id="1720" w:author="Chelsey Nieman" w:date="2020-12-30T11:50:00Z">
          <w:pPr>
            <w:pStyle w:val="ImageCaption"/>
            <w:widowControl w:val="0"/>
            <w:suppressLineNumbers/>
            <w:ind w:firstLine="720"/>
          </w:pPr>
        </w:pPrChange>
      </w:pPr>
      <w:del w:id="1721" w:author="Chelsey Nieman" w:date="2020-12-30T11:50:00Z">
        <w:r w:rsidRPr="00B72C2C" w:rsidDel="00B55B9B">
          <w:rPr>
            <w:rFonts w:ascii="Times New Roman" w:hAnsi="Times New Roman" w:cs="Times New Roman"/>
            <w:i w:val="0"/>
          </w:rPr>
          <w:delText xml:space="preserve">Our two-species model, </w:delText>
        </w:r>
      </w:del>
      <w:del w:id="1722" w:author="Chelsey Nieman" w:date="2020-12-28T10:03:00Z">
        <w:r w:rsidRPr="00B72C2C" w:rsidDel="005133CF">
          <w:rPr>
            <w:rFonts w:ascii="Times New Roman" w:hAnsi="Times New Roman" w:cs="Times New Roman"/>
            <w:i w:val="0"/>
          </w:rPr>
          <w:delText>while</w:delText>
        </w:r>
      </w:del>
      <w:del w:id="1723" w:author="Chelsey Nieman" w:date="2020-12-30T11:50:00Z">
        <w:r w:rsidRPr="00B72C2C" w:rsidDel="00B55B9B">
          <w:rPr>
            <w:rFonts w:ascii="Times New Roman" w:hAnsi="Times New Roman" w:cs="Times New Roman"/>
            <w:i w:val="0"/>
          </w:rPr>
          <w:delText xml:space="preserve"> relatively simple, illustrates the need to incorporate ecological interactions in fisheries management within complex fishery systems. Human influences on ecosystems will continue to </w:delText>
        </w:r>
        <w:commentRangeStart w:id="1724"/>
        <w:r w:rsidRPr="00B72C2C" w:rsidDel="00B55B9B">
          <w:rPr>
            <w:rFonts w:ascii="Times New Roman" w:hAnsi="Times New Roman" w:cs="Times New Roman"/>
            <w:i w:val="0"/>
          </w:rPr>
          <w:delText>increase</w:delText>
        </w:r>
        <w:commentRangeEnd w:id="1724"/>
        <w:r w:rsidR="005133CF" w:rsidDel="00B55B9B">
          <w:rPr>
            <w:rStyle w:val="CommentReference"/>
            <w:i w:val="0"/>
          </w:rPr>
          <w:commentReference w:id="1724"/>
        </w:r>
        <w:r w:rsidRPr="00B72C2C" w:rsidDel="00B55B9B">
          <w:rPr>
            <w:rFonts w:ascii="Times New Roman" w:hAnsi="Times New Roman" w:cs="Times New Roman"/>
            <w:i w:val="0"/>
          </w:rPr>
          <w:delText xml:space="preserve">, and understanding species interactions can help </w:delText>
        </w:r>
      </w:del>
      <w:del w:id="1725" w:author="Chelsey Nieman" w:date="2020-12-28T10:04:00Z">
        <w:r w:rsidRPr="00B72C2C" w:rsidDel="005133CF">
          <w:rPr>
            <w:rFonts w:ascii="Times New Roman" w:hAnsi="Times New Roman" w:cs="Times New Roman"/>
            <w:i w:val="0"/>
          </w:rPr>
          <w:delText>us</w:delText>
        </w:r>
      </w:del>
      <w:del w:id="1726" w:author="Chelsey Nieman" w:date="2020-12-30T11:50:00Z">
        <w:r w:rsidRPr="00B72C2C" w:rsidDel="00B55B9B">
          <w:rPr>
            <w:rFonts w:ascii="Times New Roman" w:hAnsi="Times New Roman" w:cs="Times New Roman"/>
            <w:i w:val="0"/>
          </w:rPr>
          <w:delText xml:space="preserve"> creatively manage these systems given the constraints on what managers can feasibly do. </w:delText>
        </w:r>
      </w:del>
      <w:del w:id="1727" w:author="Chelsey Nieman" w:date="2020-12-28T10:04:00Z">
        <w:r w:rsidRPr="00B72C2C" w:rsidDel="005133CF">
          <w:rPr>
            <w:rFonts w:ascii="Times New Roman" w:hAnsi="Times New Roman" w:cs="Times New Roman"/>
            <w:i w:val="0"/>
          </w:rPr>
          <w:delText xml:space="preserve">While </w:delText>
        </w:r>
      </w:del>
      <w:del w:id="1728" w:author="Chelsey Nieman" w:date="2020-12-30T11:50:00Z">
        <w:r w:rsidRPr="00B72C2C" w:rsidDel="00B55B9B">
          <w:rPr>
            <w:rFonts w:ascii="Times New Roman" w:hAnsi="Times New Roman" w:cs="Times New Roman"/>
            <w:i w:val="0"/>
          </w:rPr>
          <w:delText>our model adds a layer of complexity not usually considered in most fisheries management models, we understand that there is still significant complexity inherent in these systems</w:delText>
        </w:r>
        <w:r w:rsidR="00680363" w:rsidDel="00B55B9B">
          <w:rPr>
            <w:rFonts w:ascii="Times New Roman" w:hAnsi="Times New Roman" w:cs="Times New Roman"/>
            <w:i w:val="0"/>
          </w:rPr>
          <w:delText xml:space="preserve"> that is not </w:delText>
        </w:r>
      </w:del>
      <w:del w:id="1729" w:author="Chelsey Nieman" w:date="2020-12-28T10:04:00Z">
        <w:r w:rsidR="00680363" w:rsidDel="005133CF">
          <w:rPr>
            <w:rFonts w:ascii="Times New Roman" w:hAnsi="Times New Roman" w:cs="Times New Roman"/>
            <w:i w:val="0"/>
          </w:rPr>
          <w:delText xml:space="preserve">modeled </w:delText>
        </w:r>
      </w:del>
      <w:del w:id="1730" w:author="Chelsey Nieman" w:date="2020-12-30T11:50:00Z">
        <w:r w:rsidR="00680363" w:rsidDel="00B55B9B">
          <w:rPr>
            <w:rFonts w:ascii="Times New Roman" w:hAnsi="Times New Roman" w:cs="Times New Roman"/>
            <w:i w:val="0"/>
          </w:rPr>
          <w:delText>here</w:delText>
        </w:r>
        <w:r w:rsidRPr="00B72C2C" w:rsidDel="00B55B9B">
          <w:rPr>
            <w:rFonts w:ascii="Times New Roman" w:hAnsi="Times New Roman" w:cs="Times New Roman"/>
            <w:i w:val="0"/>
          </w:rPr>
          <w:delText xml:space="preserve">. </w:delText>
        </w:r>
      </w:del>
      <w:del w:id="1731" w:author="Chelsey Nieman" w:date="2020-12-28T10:04:00Z">
        <w:r w:rsidRPr="00B72C2C" w:rsidDel="005133CF">
          <w:rPr>
            <w:rFonts w:ascii="Times New Roman" w:hAnsi="Times New Roman" w:cs="Times New Roman"/>
            <w:i w:val="0"/>
          </w:rPr>
          <w:delText>The</w:delText>
        </w:r>
      </w:del>
      <w:del w:id="1732" w:author="Chelsey Nieman" w:date="2020-12-30T11:50:00Z">
        <w:r w:rsidRPr="00B72C2C" w:rsidDel="00B55B9B">
          <w:rPr>
            <w:rFonts w:ascii="Times New Roman" w:hAnsi="Times New Roman" w:cs="Times New Roman"/>
            <w:i w:val="0"/>
          </w:rPr>
          <w:delText xml:space="preserve"> exploration of this complexity will allow the integration of multiple ecological and social interactions into fisheries management, as well as provide managers with the tools necessary to sustainably manage fisheries in the most cost- and time-effective way possible. Future </w:delText>
        </w:r>
      </w:del>
      <w:del w:id="1733" w:author="Chelsey Nieman" w:date="2020-12-28T10:05:00Z">
        <w:r w:rsidRPr="00B72C2C" w:rsidDel="005133CF">
          <w:rPr>
            <w:rFonts w:ascii="Times New Roman" w:hAnsi="Times New Roman" w:cs="Times New Roman"/>
            <w:i w:val="0"/>
          </w:rPr>
          <w:delText>work</w:delText>
        </w:r>
      </w:del>
      <w:del w:id="1734" w:author="Chelsey Nieman" w:date="2020-12-30T11:50:00Z">
        <w:r w:rsidRPr="00B72C2C" w:rsidDel="00B55B9B">
          <w:rPr>
            <w:rFonts w:ascii="Times New Roman" w:hAnsi="Times New Roman" w:cs="Times New Roman"/>
            <w:i w:val="0"/>
          </w:rPr>
          <w:delText xml:space="preserve"> incorporating the cultivation-depensation effects of species interactions can provide empirical evidence supporting the importance of considering ecological interactions in managing complex systems. Increasing complexity of these models to include energetics </w:delText>
        </w:r>
      </w:del>
      <w:del w:id="1735" w:author="Chelsey Nieman" w:date="2020-12-28T10:05:00Z">
        <w:r w:rsidRPr="00B72C2C" w:rsidDel="005133CF">
          <w:rPr>
            <w:rFonts w:ascii="Times New Roman" w:hAnsi="Times New Roman" w:cs="Times New Roman"/>
            <w:i w:val="0"/>
          </w:rPr>
          <w:delText>can</w:delText>
        </w:r>
      </w:del>
      <w:del w:id="1736" w:author="Chelsey Nieman" w:date="2020-12-30T11:50:00Z">
        <w:r w:rsidRPr="00B72C2C" w:rsidDel="00B55B9B">
          <w:rPr>
            <w:rFonts w:ascii="Times New Roman" w:hAnsi="Times New Roman" w:cs="Times New Roman"/>
            <w:i w:val="0"/>
          </w:rPr>
          <w:delText xml:space="preserve"> also reveal the consequences of alternative stable states on the life histor</w:delText>
        </w:r>
      </w:del>
      <w:del w:id="1737" w:author="Chelsey Nieman" w:date="2020-12-28T10:05:00Z">
        <w:r w:rsidRPr="00B72C2C" w:rsidDel="005133CF">
          <w:rPr>
            <w:rFonts w:ascii="Times New Roman" w:hAnsi="Times New Roman" w:cs="Times New Roman"/>
            <w:i w:val="0"/>
          </w:rPr>
          <w:delText>y</w:delText>
        </w:r>
      </w:del>
      <w:del w:id="1738" w:author="Chelsey Nieman" w:date="2020-12-30T11:50:00Z">
        <w:r w:rsidRPr="00B72C2C" w:rsidDel="00B55B9B">
          <w:rPr>
            <w:rFonts w:ascii="Times New Roman" w:hAnsi="Times New Roman" w:cs="Times New Roman"/>
            <w:i w:val="0"/>
          </w:rPr>
          <w:delText xml:space="preserve"> of </w:delText>
        </w:r>
      </w:del>
      <w:del w:id="1739" w:author="Chelsey Nieman" w:date="2020-12-28T10:05:00Z">
        <w:r w:rsidRPr="00B72C2C" w:rsidDel="005133CF">
          <w:rPr>
            <w:rFonts w:ascii="Times New Roman" w:hAnsi="Times New Roman" w:cs="Times New Roman"/>
            <w:i w:val="0"/>
          </w:rPr>
          <w:delText xml:space="preserve">both </w:delText>
        </w:r>
      </w:del>
      <w:del w:id="1740" w:author="Chelsey Nieman" w:date="2020-12-30T11:50:00Z">
        <w:r w:rsidRPr="00B72C2C" w:rsidDel="00B55B9B">
          <w:rPr>
            <w:rFonts w:ascii="Times New Roman" w:hAnsi="Times New Roman" w:cs="Times New Roman"/>
            <w:i w:val="0"/>
          </w:rPr>
          <w:delText>the dominant and non-dominant species. Another layer of complexity to consider is the social component of fisheries.</w:delText>
        </w:r>
      </w:del>
      <w:ins w:id="1741" w:author="Colin Dassow" w:date="2020-12-29T11:27:00Z">
        <w:del w:id="1742" w:author="Chelsey Nieman" w:date="2020-12-30T11:50:00Z">
          <w:r w:rsidR="005B5D26" w:rsidDel="00B55B9B">
            <w:rPr>
              <w:rFonts w:ascii="Times New Roman" w:hAnsi="Times New Roman" w:cs="Times New Roman"/>
              <w:i w:val="0"/>
            </w:rPr>
            <w:delText xml:space="preserve"> </w:delText>
          </w:r>
          <w:r w:rsidR="005B5D26" w:rsidDel="00B55B9B">
            <w:rPr>
              <w:rFonts w:ascii="Times New Roman" w:hAnsi="Times New Roman"/>
              <w:i w:val="0"/>
            </w:rPr>
            <w:delText>We model a 2-species recreational fishery, i</w:delText>
          </w:r>
          <w:commentRangeStart w:id="1743"/>
          <w:r w:rsidR="005B5D26" w:rsidRPr="005B5D26" w:rsidDel="00B55B9B">
            <w:rPr>
              <w:rFonts w:ascii="Times New Roman" w:hAnsi="Times New Roman"/>
              <w:i w:val="0"/>
              <w:rPrChange w:id="1744" w:author="Colin Dassow" w:date="2020-12-29T11:27:00Z">
                <w:rPr>
                  <w:rFonts w:ascii="Times New Roman" w:hAnsi="Times New Roman"/>
                </w:rPr>
              </w:rPrChange>
            </w:rPr>
            <w:delText xml:space="preserve">n contrast to commercial fisheries where users aim to maximize profit, recreational fishery users </w:delText>
          </w:r>
          <w:commentRangeStart w:id="1745"/>
          <w:commentRangeStart w:id="1746"/>
          <w:r w:rsidR="005B5D26" w:rsidRPr="005B5D26" w:rsidDel="00B55B9B">
            <w:rPr>
              <w:rFonts w:ascii="Times New Roman" w:hAnsi="Times New Roman"/>
              <w:i w:val="0"/>
              <w:rPrChange w:id="1747" w:author="Colin Dassow" w:date="2020-12-29T11:27:00Z">
                <w:rPr>
                  <w:rFonts w:ascii="Times New Roman" w:hAnsi="Times New Roman"/>
                </w:rPr>
              </w:rPrChange>
            </w:rPr>
            <w:delText>vary</w:delText>
          </w:r>
          <w:commentRangeEnd w:id="1745"/>
          <w:r w:rsidR="005B5D26" w:rsidRPr="005B5D26" w:rsidDel="00B55B9B">
            <w:rPr>
              <w:rStyle w:val="CommentReference"/>
              <w:i w:val="0"/>
            </w:rPr>
            <w:commentReference w:id="1745"/>
          </w:r>
          <w:commentRangeEnd w:id="1746"/>
          <w:r w:rsidR="005B5D26" w:rsidRPr="005B5D26" w:rsidDel="00B55B9B">
            <w:rPr>
              <w:rStyle w:val="CommentReference"/>
              <w:i w:val="0"/>
            </w:rPr>
            <w:commentReference w:id="1746"/>
          </w:r>
          <w:r w:rsidR="005B5D26" w:rsidRPr="005B5D26" w:rsidDel="00B55B9B">
            <w:rPr>
              <w:rFonts w:ascii="Times New Roman" w:hAnsi="Times New Roman"/>
              <w:i w:val="0"/>
              <w:rPrChange w:id="1748" w:author="Colin Dassow" w:date="2020-12-29T11:27:00Z">
                <w:rPr>
                  <w:rFonts w:ascii="Times New Roman" w:hAnsi="Times New Roman"/>
                </w:rPr>
              </w:rPrChange>
            </w:rPr>
            <w:delText xml:space="preserve"> along multiple axes of species preference, catch rate, fish size, location, valuation, utility, avidity, and harvest opportunity (e.g., Johnston et al., 2010; Beardmore et al., 2015; Arlinghaus et al., 2017). Users place differing levels of importance on each of these aspects of the fishing experience, leading to divergent, and in some cases, competing desires by fishery users and ultimately complex management problems.</w:delText>
          </w:r>
          <w:commentRangeEnd w:id="1743"/>
          <w:r w:rsidR="005B5D26" w:rsidRPr="005B5D26" w:rsidDel="00B55B9B">
            <w:rPr>
              <w:rStyle w:val="CommentReference"/>
              <w:i w:val="0"/>
              <w:rPrChange w:id="1749" w:author="Colin Dassow" w:date="2020-12-29T11:27:00Z">
                <w:rPr>
                  <w:rStyle w:val="CommentReference"/>
                </w:rPr>
              </w:rPrChange>
            </w:rPr>
            <w:commentReference w:id="1743"/>
          </w:r>
        </w:del>
      </w:ins>
      <w:del w:id="1750" w:author="Chelsey Nieman" w:date="2020-12-30T11:50:00Z">
        <w:r w:rsidRPr="00B72C2C" w:rsidDel="00B55B9B">
          <w:rPr>
            <w:rFonts w:ascii="Times New Roman" w:hAnsi="Times New Roman" w:cs="Times New Roman"/>
            <w:i w:val="0"/>
          </w:rPr>
          <w:delText xml:space="preserve"> Management goals</w:delText>
        </w:r>
      </w:del>
      <w:del w:id="1751" w:author="Chelsey Nieman" w:date="2020-12-28T10:07:00Z">
        <w:r w:rsidRPr="00B72C2C" w:rsidDel="005133CF">
          <w:rPr>
            <w:rFonts w:ascii="Times New Roman" w:hAnsi="Times New Roman" w:cs="Times New Roman"/>
            <w:i w:val="0"/>
          </w:rPr>
          <w:delText xml:space="preserve">, ultimately, </w:delText>
        </w:r>
      </w:del>
      <w:del w:id="1752" w:author="Chelsey Nieman" w:date="2020-12-30T11:50:00Z">
        <w:r w:rsidRPr="00B72C2C" w:rsidDel="00B55B9B">
          <w:rPr>
            <w:rFonts w:ascii="Times New Roman" w:hAnsi="Times New Roman" w:cs="Times New Roman"/>
            <w:i w:val="0"/>
          </w:rPr>
          <w:delText xml:space="preserve">are focused on maintaining a system in a ‘desired’ stable state, however, what is ‘desired’ is determined by </w:delText>
        </w:r>
        <w:r w:rsidR="00680363" w:rsidDel="00B55B9B">
          <w:rPr>
            <w:rFonts w:ascii="Times New Roman" w:hAnsi="Times New Roman" w:cs="Times New Roman"/>
            <w:i w:val="0"/>
          </w:rPr>
          <w:delText>human</w:delText>
        </w:r>
        <w:r w:rsidRPr="00B72C2C" w:rsidDel="00B55B9B">
          <w:rPr>
            <w:rFonts w:ascii="Times New Roman" w:hAnsi="Times New Roman" w:cs="Times New Roman"/>
            <w:i w:val="0"/>
          </w:rPr>
          <w:delText xml:space="preserve"> desires. </w:delText>
        </w:r>
      </w:del>
      <w:del w:id="1753" w:author="Chelsey Nieman" w:date="2020-12-23T14:27:00Z">
        <w:r w:rsidRPr="00B72C2C" w:rsidDel="00310EBB">
          <w:rPr>
            <w:rFonts w:ascii="Times New Roman" w:hAnsi="Times New Roman" w:cs="Times New Roman"/>
            <w:i w:val="0"/>
          </w:rPr>
          <w:delText xml:space="preserve"> </w:delText>
        </w:r>
      </w:del>
      <w:del w:id="1754" w:author="Chelsey Nieman" w:date="2020-12-30T11:50:00Z">
        <w:r w:rsidRPr="00B72C2C" w:rsidDel="00B55B9B">
          <w:rPr>
            <w:rFonts w:ascii="Times New Roman" w:hAnsi="Times New Roman" w:cs="Times New Roman"/>
            <w:i w:val="0"/>
          </w:rPr>
          <w:delText xml:space="preserve">An understanding of how ecological interactions (specifically through cultivation-depensation mechanisms) will respond to changing harvest pressure can reveal how managers </w:delText>
        </w:r>
      </w:del>
      <w:del w:id="1755" w:author="Chelsey Nieman" w:date="2020-12-28T10:07:00Z">
        <w:r w:rsidRPr="00B72C2C" w:rsidDel="005133CF">
          <w:rPr>
            <w:rFonts w:ascii="Times New Roman" w:hAnsi="Times New Roman" w:cs="Times New Roman"/>
            <w:i w:val="0"/>
          </w:rPr>
          <w:delText>can</w:delText>
        </w:r>
      </w:del>
      <w:del w:id="1756" w:author="Chelsey Nieman" w:date="2020-12-30T11:50:00Z">
        <w:r w:rsidRPr="00B72C2C" w:rsidDel="00B55B9B">
          <w:rPr>
            <w:rFonts w:ascii="Times New Roman" w:hAnsi="Times New Roman" w:cs="Times New Roman"/>
            <w:i w:val="0"/>
          </w:rPr>
          <w:delText xml:space="preserve"> respond to changing demands from stakeholders in their system.</w:delText>
        </w:r>
      </w:del>
      <w:del w:id="1757" w:author="Chelsey Nieman" w:date="2020-12-28T10:08:00Z">
        <w:r w:rsidRPr="00B72C2C" w:rsidDel="005133CF">
          <w:rPr>
            <w:rFonts w:ascii="Times New Roman" w:hAnsi="Times New Roman" w:cs="Times New Roman"/>
            <w:i w:val="0"/>
          </w:rPr>
          <w:delText xml:space="preserve"> </w:delText>
        </w:r>
      </w:del>
    </w:p>
    <w:p w14:paraId="7C801699" w14:textId="3529DA7D" w:rsidR="00686B5C" w:rsidRPr="00B7735F" w:rsidRDefault="00214784" w:rsidP="00B55B9B">
      <w:pPr>
        <w:pStyle w:val="ImageCaption"/>
        <w:widowControl w:val="0"/>
        <w:suppressLineNumbers/>
        <w:rPr>
          <w:rFonts w:ascii="Times New Roman" w:hAnsi="Times New Roman" w:cs="Times New Roman"/>
          <w:i w:val="0"/>
        </w:rPr>
        <w:pPrChange w:id="1758" w:author="Chelsey Nieman" w:date="2020-12-30T11:50:00Z">
          <w:pPr>
            <w:pStyle w:val="ImageCaption"/>
            <w:widowControl w:val="0"/>
            <w:suppressLineNumbers/>
            <w:ind w:firstLine="720"/>
          </w:pPr>
        </w:pPrChange>
      </w:pPr>
      <w:del w:id="1759" w:author="Chelsey Nieman" w:date="2020-12-30T11:50:00Z">
        <w:r w:rsidDel="00B55B9B">
          <w:rPr>
            <w:rFonts w:ascii="Times New Roman" w:hAnsi="Times New Roman" w:cs="Times New Roman"/>
            <w:i w:val="0"/>
          </w:rPr>
          <w:delText xml:space="preserve">Integration of ecological dynamics into </w:delText>
        </w:r>
      </w:del>
      <w:commentRangeStart w:id="1760"/>
      <w:del w:id="1761" w:author="Chelsey Nieman" w:date="2020-12-28T10:09:00Z">
        <w:r w:rsidDel="005133CF">
          <w:rPr>
            <w:rFonts w:ascii="Times New Roman" w:hAnsi="Times New Roman" w:cs="Times New Roman"/>
            <w:i w:val="0"/>
          </w:rPr>
          <w:delText>adaptive</w:delText>
        </w:r>
      </w:del>
      <w:del w:id="1762" w:author="Chelsey Nieman" w:date="2020-12-30T11:50:00Z">
        <w:r w:rsidDel="00B55B9B">
          <w:rPr>
            <w:rFonts w:ascii="Times New Roman" w:hAnsi="Times New Roman" w:cs="Times New Roman"/>
            <w:i w:val="0"/>
          </w:rPr>
          <w:delText xml:space="preserve"> </w:delText>
        </w:r>
        <w:commentRangeEnd w:id="1760"/>
        <w:r w:rsidR="005133CF" w:rsidDel="00B55B9B">
          <w:rPr>
            <w:rStyle w:val="CommentReference"/>
            <w:i w:val="0"/>
          </w:rPr>
          <w:commentReference w:id="1760"/>
        </w:r>
        <w:r w:rsidDel="00B55B9B">
          <w:rPr>
            <w:rFonts w:ascii="Times New Roman" w:hAnsi="Times New Roman" w:cs="Times New Roman"/>
            <w:i w:val="0"/>
          </w:rPr>
          <w:delText>management of freshwater fisheries can increase managers</w:delText>
        </w:r>
      </w:del>
      <w:del w:id="1763" w:author="Chelsey Nieman" w:date="2020-12-28T10:09:00Z">
        <w:r w:rsidDel="005133CF">
          <w:rPr>
            <w:rFonts w:ascii="Times New Roman" w:hAnsi="Times New Roman" w:cs="Times New Roman"/>
            <w:i w:val="0"/>
          </w:rPr>
          <w:delText>’</w:delText>
        </w:r>
      </w:del>
      <w:del w:id="1764" w:author="Chelsey Nieman" w:date="2020-12-30T11:50:00Z">
        <w:r w:rsidDel="00B55B9B">
          <w:rPr>
            <w:rFonts w:ascii="Times New Roman" w:hAnsi="Times New Roman" w:cs="Times New Roman"/>
            <w:i w:val="0"/>
          </w:rPr>
          <w:delText xml:space="preserve"> ability to maintain systems in a desired stable state, redu</w:delText>
        </w:r>
      </w:del>
      <w:del w:id="1765" w:author="Chelsey Nieman" w:date="2020-12-28T10:09:00Z">
        <w:r w:rsidDel="005133CF">
          <w:rPr>
            <w:rFonts w:ascii="Times New Roman" w:hAnsi="Times New Roman" w:cs="Times New Roman"/>
            <w:i w:val="0"/>
          </w:rPr>
          <w:delText>cing</w:delText>
        </w:r>
      </w:del>
      <w:del w:id="1766" w:author="Chelsey Nieman" w:date="2020-12-30T11:50:00Z">
        <w:r w:rsidDel="00B55B9B">
          <w:rPr>
            <w:rFonts w:ascii="Times New Roman" w:hAnsi="Times New Roman" w:cs="Times New Roman"/>
            <w:i w:val="0"/>
          </w:rPr>
          <w:delText xml:space="preserve"> the likelihood of unexpected or undesirable outcomes, while using standard interventions</w:delText>
        </w:r>
      </w:del>
      <w:del w:id="1767" w:author="Chelsey Nieman" w:date="2020-12-28T10:09:00Z">
        <w:r w:rsidDel="005133CF">
          <w:rPr>
            <w:rFonts w:ascii="Times New Roman" w:hAnsi="Times New Roman" w:cs="Times New Roman"/>
            <w:i w:val="0"/>
          </w:rPr>
          <w:delText xml:space="preserve"> and</w:delText>
        </w:r>
      </w:del>
      <w:del w:id="1768" w:author="Chelsey Nieman" w:date="2020-12-30T11:50:00Z">
        <w:r w:rsidDel="00B55B9B">
          <w:rPr>
            <w:rFonts w:ascii="Times New Roman" w:hAnsi="Times New Roman" w:cs="Times New Roman"/>
            <w:i w:val="0"/>
          </w:rPr>
          <w:delText xml:space="preserve"> reducing overall costs. </w:delText>
        </w:r>
        <w:r w:rsidR="007C139A" w:rsidDel="00B55B9B">
          <w:rPr>
            <w:rFonts w:ascii="Times New Roman" w:hAnsi="Times New Roman" w:cs="Times New Roman"/>
            <w:i w:val="0"/>
          </w:rPr>
          <w:delText xml:space="preserve">Experimental reductions in competitor abundance coupled with various stocking regimes is one example of how </w:delText>
        </w:r>
      </w:del>
      <w:del w:id="1769" w:author="Chelsey Nieman" w:date="2020-12-28T10:10:00Z">
        <w:r w:rsidR="007C139A" w:rsidDel="005133CF">
          <w:rPr>
            <w:rFonts w:ascii="Times New Roman" w:hAnsi="Times New Roman" w:cs="Times New Roman"/>
            <w:i w:val="0"/>
          </w:rPr>
          <w:delText xml:space="preserve">the knowledge here </w:delText>
        </w:r>
      </w:del>
      <w:del w:id="1770" w:author="Chelsey Nieman" w:date="2020-12-30T11:50:00Z">
        <w:r w:rsidR="007C139A" w:rsidDel="00B55B9B">
          <w:rPr>
            <w:rFonts w:ascii="Times New Roman" w:hAnsi="Times New Roman" w:cs="Times New Roman"/>
            <w:i w:val="0"/>
          </w:rPr>
          <w:delText xml:space="preserve">can be used to design an adaptive management experiment that generates new knowledge about how to creatively manage a </w:delText>
        </w:r>
        <w:commentRangeStart w:id="1771"/>
        <w:commentRangeStart w:id="1772"/>
        <w:r w:rsidR="007C139A" w:rsidDel="00B55B9B">
          <w:rPr>
            <w:rFonts w:ascii="Times New Roman" w:hAnsi="Times New Roman" w:cs="Times New Roman"/>
            <w:i w:val="0"/>
          </w:rPr>
          <w:delText>fishery</w:delText>
        </w:r>
        <w:commentRangeEnd w:id="1771"/>
        <w:r w:rsidR="005133CF" w:rsidDel="00B55B9B">
          <w:rPr>
            <w:rStyle w:val="CommentReference"/>
            <w:i w:val="0"/>
          </w:rPr>
          <w:commentReference w:id="1771"/>
        </w:r>
        <w:commentRangeEnd w:id="1772"/>
        <w:r w:rsidR="00C72F99" w:rsidDel="00B55B9B">
          <w:rPr>
            <w:rStyle w:val="CommentReference"/>
            <w:i w:val="0"/>
          </w:rPr>
          <w:commentReference w:id="1772"/>
        </w:r>
        <w:r w:rsidR="007C139A" w:rsidDel="00B55B9B">
          <w:rPr>
            <w:rFonts w:ascii="Times New Roman" w:hAnsi="Times New Roman" w:cs="Times New Roman"/>
            <w:i w:val="0"/>
          </w:rPr>
          <w:delText xml:space="preserve">. </w:delText>
        </w:r>
        <w:commentRangeStart w:id="1773"/>
        <w:commentRangeStart w:id="1774"/>
        <w:r w:rsidR="007C139A" w:rsidDel="00B55B9B">
          <w:rPr>
            <w:rFonts w:ascii="Times New Roman" w:hAnsi="Times New Roman" w:cs="Times New Roman"/>
            <w:i w:val="0"/>
          </w:rPr>
          <w:delText>Furthermore,</w:delText>
        </w:r>
        <w:r w:rsidDel="00B55B9B">
          <w:rPr>
            <w:rFonts w:ascii="Times New Roman" w:hAnsi="Times New Roman" w:cs="Times New Roman"/>
            <w:i w:val="0"/>
          </w:rPr>
          <w:delText xml:space="preserve"> o</w:delText>
        </w:r>
        <w:r w:rsidRPr="0009734C" w:rsidDel="00B55B9B">
          <w:rPr>
            <w:rFonts w:ascii="Times New Roman" w:hAnsi="Times New Roman" w:cs="Times New Roman"/>
            <w:i w:val="0"/>
          </w:rPr>
          <w:delText xml:space="preserve">ur </w:delText>
        </w:r>
        <w:r w:rsidRPr="00B77417" w:rsidDel="00B55B9B">
          <w:rPr>
            <w:rFonts w:ascii="Times New Roman" w:hAnsi="Times New Roman" w:cs="Times New Roman"/>
            <w:i w:val="0"/>
            <w:iCs/>
            <w:rPrChange w:id="1775" w:author="Chelsey Nieman" w:date="2020-12-23T13:25:00Z">
              <w:rPr>
                <w:rFonts w:ascii="Times New Roman" w:hAnsi="Times New Roman" w:cs="Times New Roman"/>
              </w:rPr>
            </w:rPrChange>
          </w:rPr>
          <w:delText>fairly robust knowledge on</w:delText>
        </w:r>
      </w:del>
      <w:ins w:id="1776" w:author="Stuart Jones" w:date="2020-12-22T14:25:00Z">
        <w:del w:id="1777" w:author="Chelsey Nieman" w:date="2020-12-30T11:50:00Z">
          <w:r w:rsidR="005C1CAB" w:rsidRPr="00B77417" w:rsidDel="00B55B9B">
            <w:rPr>
              <w:rFonts w:ascii="Times New Roman" w:hAnsi="Times New Roman" w:cs="Times New Roman"/>
              <w:i w:val="0"/>
              <w:iCs/>
              <w:rPrChange w:id="1778" w:author="Chelsey Nieman" w:date="2020-12-23T13:25:00Z">
                <w:rPr>
                  <w:rFonts w:ascii="Times New Roman" w:hAnsi="Times New Roman" w:cs="Times New Roman"/>
                </w:rPr>
              </w:rPrChange>
            </w:rPr>
            <w:delText>existing understanding of</w:delText>
          </w:r>
        </w:del>
      </w:ins>
      <w:del w:id="1779" w:author="Chelsey Nieman" w:date="2020-12-30T11:50:00Z">
        <w:r w:rsidRPr="00B77417" w:rsidDel="00B55B9B">
          <w:rPr>
            <w:rFonts w:ascii="Times New Roman" w:hAnsi="Times New Roman" w:cs="Times New Roman"/>
            <w:i w:val="0"/>
            <w:iCs/>
            <w:rPrChange w:id="1780" w:author="Chelsey Nieman" w:date="2020-12-23T13:25:00Z">
              <w:rPr>
                <w:rFonts w:ascii="Times New Roman" w:hAnsi="Times New Roman" w:cs="Times New Roman"/>
              </w:rPr>
            </w:rPrChange>
          </w:rPr>
          <w:delText xml:space="preserve"> ecological interactions can and should be incorporated into the management of aquatic systems to help solve complex problems now</w:delText>
        </w:r>
        <w:commentRangeEnd w:id="1773"/>
        <w:r w:rsidR="005133CF" w:rsidDel="00B55B9B">
          <w:rPr>
            <w:rStyle w:val="CommentReference"/>
            <w:i w:val="0"/>
          </w:rPr>
          <w:commentReference w:id="1773"/>
        </w:r>
        <w:commentRangeEnd w:id="1774"/>
        <w:r w:rsidR="00C72F99" w:rsidDel="00B55B9B">
          <w:rPr>
            <w:rStyle w:val="CommentReference"/>
            <w:i w:val="0"/>
          </w:rPr>
          <w:commentReference w:id="1774"/>
        </w:r>
      </w:del>
      <w:del w:id="1781" w:author="Chelsey Nieman" w:date="2020-12-23T13:25:00Z">
        <w:r w:rsidRPr="00B77417" w:rsidDel="00B77417">
          <w:rPr>
            <w:rFonts w:ascii="Times New Roman" w:hAnsi="Times New Roman" w:cs="Times New Roman"/>
            <w:i w:val="0"/>
            <w:iCs/>
            <w:rPrChange w:id="1782" w:author="Chelsey Nieman" w:date="2020-12-23T13:25:00Z">
              <w:rPr>
                <w:rFonts w:ascii="Times New Roman" w:hAnsi="Times New Roman" w:cs="Times New Roman"/>
              </w:rPr>
            </w:rPrChange>
          </w:rPr>
          <w:delText>.</w:delText>
        </w:r>
      </w:del>
      <w:del w:id="1783" w:author="Chelsey Nieman" w:date="2020-12-23T10:58:00Z">
        <w:r w:rsidRPr="00A47DA2" w:rsidDel="00FC0B30">
          <w:rPr>
            <w:rFonts w:ascii="Times New Roman" w:hAnsi="Times New Roman" w:cs="Times New Roman"/>
            <w:i w:val="0"/>
            <w:iCs/>
          </w:rPr>
          <w:delText xml:space="preserve"> </w:delText>
        </w:r>
        <w:r w:rsidR="00686B5C" w:rsidRPr="00A47DA2" w:rsidDel="00FC0B30">
          <w:rPr>
            <w:rFonts w:ascii="Times New Roman" w:hAnsi="Times New Roman" w:cs="Times New Roman"/>
            <w:i w:val="0"/>
            <w:iCs/>
          </w:rPr>
          <w:delText>W</w:delText>
        </w:r>
        <w:r w:rsidR="00686B5C" w:rsidRPr="00B77417" w:rsidDel="00FC0B30">
          <w:rPr>
            <w:rFonts w:ascii="Times New Roman" w:hAnsi="Times New Roman" w:cs="Times New Roman"/>
            <w:i w:val="0"/>
            <w:iCs/>
            <w:rPrChange w:id="1784" w:author="Chelsey Nieman" w:date="2020-12-23T13:25:00Z">
              <w:rPr>
                <w:rFonts w:ascii="Times New Roman" w:hAnsi="Times New Roman" w:cs="Times New Roman"/>
              </w:rPr>
            </w:rPrChange>
          </w:rPr>
          <w:delText>hile</w:delText>
        </w:r>
        <w:r w:rsidR="00686B5C" w:rsidRPr="00A47DA2" w:rsidDel="00FC0B30">
          <w:rPr>
            <w:rFonts w:ascii="Times New Roman" w:hAnsi="Times New Roman" w:cs="Times New Roman"/>
            <w:i w:val="0"/>
            <w:iCs/>
          </w:rPr>
          <w:delText xml:space="preserve"> our understanding of ecological interactions between species remains incomplete,</w:delText>
        </w:r>
      </w:del>
      <w:del w:id="1785" w:author="Chelsey Nieman" w:date="2020-12-23T13:25:00Z">
        <w:r w:rsidR="00686B5C" w:rsidRPr="00A47DA2" w:rsidDel="00B77417">
          <w:rPr>
            <w:rFonts w:ascii="Times New Roman" w:hAnsi="Times New Roman" w:cs="Times New Roman"/>
            <w:i w:val="0"/>
            <w:iCs/>
          </w:rPr>
          <w:delText xml:space="preserve"> </w:delText>
        </w:r>
      </w:del>
      <w:del w:id="1786" w:author="Chelsey Nieman" w:date="2020-12-23T10:57:00Z">
        <w:r w:rsidR="00686B5C" w:rsidRPr="00A47DA2" w:rsidDel="00540015">
          <w:rPr>
            <w:rFonts w:ascii="Times New Roman" w:hAnsi="Times New Roman" w:cs="Times New Roman"/>
            <w:i w:val="0"/>
            <w:iCs/>
          </w:rPr>
          <w:delText xml:space="preserve">we do understand </w:delText>
        </w:r>
      </w:del>
      <w:commentRangeStart w:id="1787"/>
      <w:commentRangeStart w:id="1788"/>
      <w:del w:id="1789" w:author="Chelsey Nieman" w:date="2020-12-23T13:25:00Z">
        <w:r w:rsidR="00686B5C" w:rsidRPr="00A47DA2" w:rsidDel="00B77417">
          <w:rPr>
            <w:rFonts w:ascii="Times New Roman" w:hAnsi="Times New Roman" w:cs="Times New Roman"/>
            <w:i w:val="0"/>
            <w:iCs/>
          </w:rPr>
          <w:delText>s</w:delText>
        </w:r>
      </w:del>
      <w:del w:id="1790" w:author="Chelsey Nieman" w:date="2020-12-23T10:57:00Z">
        <w:r w:rsidR="00686B5C" w:rsidRPr="00A47DA2" w:rsidDel="00540015">
          <w:rPr>
            <w:rFonts w:ascii="Times New Roman" w:hAnsi="Times New Roman" w:cs="Times New Roman"/>
            <w:i w:val="0"/>
            <w:iCs/>
          </w:rPr>
          <w:delText>ome food webs and species fairly w</w:delText>
        </w:r>
        <w:r w:rsidR="00686B5C" w:rsidRPr="00B77417" w:rsidDel="00540015">
          <w:rPr>
            <w:rFonts w:ascii="Times New Roman" w:hAnsi="Times New Roman" w:cs="Times New Roman"/>
            <w:i w:val="0"/>
            <w:iCs/>
            <w:rPrChange w:id="1791" w:author="Chelsey Nieman" w:date="2020-12-23T13:25:00Z">
              <w:rPr>
                <w:rFonts w:ascii="Times New Roman" w:hAnsi="Times New Roman" w:cs="Times New Roman"/>
              </w:rPr>
            </w:rPrChange>
          </w:rPr>
          <w:delText>ell</w:delText>
        </w:r>
        <w:commentRangeEnd w:id="1787"/>
        <w:r w:rsidR="005C1CAB" w:rsidRPr="00A47DA2" w:rsidDel="00540015">
          <w:rPr>
            <w:rStyle w:val="CommentReference"/>
            <w:i w:val="0"/>
            <w:iCs/>
          </w:rPr>
          <w:commentReference w:id="1787"/>
        </w:r>
        <w:commentRangeEnd w:id="1788"/>
        <w:r w:rsidR="00165A34" w:rsidRPr="00A47DA2" w:rsidDel="00540015">
          <w:rPr>
            <w:rStyle w:val="CommentReference"/>
            <w:i w:val="0"/>
            <w:iCs/>
          </w:rPr>
          <w:commentReference w:id="1788"/>
        </w:r>
        <w:r w:rsidR="00686B5C" w:rsidRPr="00B77417" w:rsidDel="00540015">
          <w:rPr>
            <w:rFonts w:ascii="Times New Roman" w:hAnsi="Times New Roman" w:cs="Times New Roman"/>
            <w:i w:val="0"/>
            <w:iCs/>
            <w:rPrChange w:id="1792" w:author="Chelsey Nieman" w:date="2020-12-23T13:25:00Z">
              <w:rPr>
                <w:rFonts w:ascii="Times New Roman" w:hAnsi="Times New Roman" w:cs="Times New Roman"/>
              </w:rPr>
            </w:rPrChange>
          </w:rPr>
          <w:delText>.</w:delText>
        </w:r>
      </w:del>
      <w:del w:id="1793" w:author="Chelsey Nieman" w:date="2020-12-30T11:50:00Z">
        <w:r w:rsidR="00686B5C" w:rsidRPr="00B77417" w:rsidDel="00B55B9B">
          <w:rPr>
            <w:rFonts w:ascii="Times New Roman" w:hAnsi="Times New Roman" w:cs="Times New Roman"/>
            <w:i w:val="0"/>
            <w:iCs/>
            <w:rPrChange w:id="1794" w:author="Chelsey Nieman" w:date="2020-12-23T13:25:00Z">
              <w:rPr>
                <w:rFonts w:ascii="Times New Roman" w:hAnsi="Times New Roman" w:cs="Times New Roman"/>
              </w:rPr>
            </w:rPrChange>
          </w:rPr>
          <w:delText xml:space="preserve"> </w:delText>
        </w:r>
      </w:del>
      <w:ins w:id="1795" w:author="Colin Dassow" w:date="2020-12-29T11:53:00Z">
        <w:del w:id="1796" w:author="Chelsey Nieman" w:date="2020-12-30T11:50:00Z">
          <w:r w:rsidR="00C72F99" w:rsidDel="00B55B9B">
            <w:rPr>
              <w:rFonts w:ascii="Times New Roman" w:hAnsi="Times New Roman" w:cs="Times New Roman"/>
              <w:i w:val="0"/>
              <w:iCs/>
            </w:rPr>
            <w:delText xml:space="preserve">Adaptive management </w:delText>
          </w:r>
        </w:del>
      </w:ins>
      <w:ins w:id="1797" w:author="Colin Dassow" w:date="2020-12-29T11:54:00Z">
        <w:del w:id="1798" w:author="Chelsey Nieman" w:date="2020-12-30T11:50:00Z">
          <w:r w:rsidR="00C72F99" w:rsidDel="00B55B9B">
            <w:rPr>
              <w:rFonts w:ascii="Times New Roman" w:hAnsi="Times New Roman" w:cs="Times New Roman"/>
              <w:i w:val="0"/>
              <w:iCs/>
            </w:rPr>
            <w:delText>experiments could</w:delText>
          </w:r>
        </w:del>
      </w:ins>
      <w:ins w:id="1799" w:author="Colin Dassow" w:date="2020-12-29T11:53:00Z">
        <w:del w:id="1800" w:author="Chelsey Nieman" w:date="2020-12-30T11:50:00Z">
          <w:r w:rsidR="00C72F99" w:rsidDel="00B55B9B">
            <w:rPr>
              <w:rFonts w:ascii="Times New Roman" w:hAnsi="Times New Roman" w:cs="Times New Roman"/>
              <w:i w:val="0"/>
              <w:iCs/>
            </w:rPr>
            <w:delText xml:space="preserve"> allow managers to update our understanding of ecological interactions</w:delText>
          </w:r>
        </w:del>
      </w:ins>
      <w:ins w:id="1801" w:author="Colin Dassow" w:date="2020-12-29T11:55:00Z">
        <w:del w:id="1802" w:author="Chelsey Nieman" w:date="2020-12-30T11:50:00Z">
          <w:r w:rsidR="00C72F99" w:rsidDel="00B55B9B">
            <w:rPr>
              <w:rFonts w:ascii="Times New Roman" w:hAnsi="Times New Roman" w:cs="Times New Roman"/>
              <w:i w:val="0"/>
              <w:iCs/>
            </w:rPr>
            <w:delText xml:space="preserve"> to effectively account for them in managing these systems. </w:delText>
          </w:r>
        </w:del>
      </w:ins>
      <w:ins w:id="1803" w:author="Colin Dassow" w:date="2020-12-29T13:54:00Z">
        <w:del w:id="1804" w:author="Chelsey Nieman" w:date="2020-12-30T11:50:00Z">
          <w:r w:rsidR="00186C31" w:rsidDel="00B55B9B">
            <w:rPr>
              <w:rFonts w:ascii="Times New Roman" w:hAnsi="Times New Roman" w:cs="Times New Roman"/>
              <w:i w:val="0"/>
              <w:iCs/>
            </w:rPr>
            <w:delText>Again, in practice adaptive management is difficult to implement and often fails, however, the causes of these failures are well studied and provide a way forward towards success</w:delText>
          </w:r>
        </w:del>
      </w:ins>
      <w:ins w:id="1805" w:author="Colin Dassow" w:date="2020-12-29T13:55:00Z">
        <w:del w:id="1806" w:author="Chelsey Nieman" w:date="2020-12-30T11:50:00Z">
          <w:r w:rsidR="00186C31" w:rsidDel="00B55B9B">
            <w:rPr>
              <w:rFonts w:ascii="Times New Roman" w:hAnsi="Times New Roman" w:cs="Times New Roman"/>
              <w:i w:val="0"/>
              <w:iCs/>
            </w:rPr>
            <w:delText xml:space="preserve"> (Walter et al. 2007, </w:delText>
          </w:r>
        </w:del>
      </w:ins>
      <w:ins w:id="1807" w:author="Colin Dassow" w:date="2020-12-29T13:56:00Z">
        <w:del w:id="1808" w:author="Chelsey Nieman" w:date="2020-12-30T11:50:00Z">
          <w:r w:rsidR="00186C31" w:rsidDel="00B55B9B">
            <w:rPr>
              <w:rFonts w:ascii="Times New Roman" w:hAnsi="Times New Roman" w:cs="Times New Roman"/>
              <w:i w:val="0"/>
              <w:iCs/>
            </w:rPr>
            <w:delText>Allen and Gunderson</w:delText>
          </w:r>
        </w:del>
      </w:ins>
      <w:ins w:id="1809" w:author="Colin Dassow" w:date="2020-12-29T13:55:00Z">
        <w:del w:id="1810" w:author="Chelsey Nieman" w:date="2020-12-30T11:50:00Z">
          <w:r w:rsidR="00186C31" w:rsidDel="00B55B9B">
            <w:rPr>
              <w:rFonts w:ascii="Times New Roman" w:hAnsi="Times New Roman" w:cs="Times New Roman"/>
              <w:i w:val="0"/>
              <w:iCs/>
            </w:rPr>
            <w:delText xml:space="preserve"> 2011)</w:delText>
          </w:r>
        </w:del>
      </w:ins>
      <w:ins w:id="1811" w:author="Colin Dassow" w:date="2020-12-29T13:54:00Z">
        <w:del w:id="1812" w:author="Chelsey Nieman" w:date="2020-12-30T11:50:00Z">
          <w:r w:rsidR="00186C31" w:rsidDel="00B55B9B">
            <w:rPr>
              <w:rFonts w:ascii="Times New Roman" w:hAnsi="Times New Roman" w:cs="Times New Roman"/>
              <w:i w:val="0"/>
              <w:iCs/>
            </w:rPr>
            <w:delText xml:space="preserve">. </w:delText>
          </w:r>
        </w:del>
      </w:ins>
      <w:del w:id="1813" w:author="Chelsey Nieman" w:date="2020-12-30T11:50:00Z">
        <w:r w:rsidRPr="00472840" w:rsidDel="00B55B9B">
          <w:rPr>
            <w:rFonts w:ascii="Times New Roman" w:hAnsi="Times New Roman" w:cs="Times New Roman"/>
            <w:i w:val="0"/>
            <w:iCs/>
          </w:rPr>
          <w:delText>The</w:delText>
        </w:r>
        <w:r w:rsidDel="00B55B9B">
          <w:rPr>
            <w:rFonts w:ascii="Times New Roman" w:hAnsi="Times New Roman" w:cs="Times New Roman"/>
            <w:i w:val="0"/>
          </w:rPr>
          <w:delText xml:space="preserve"> wide breadth of knowledge </w:delText>
        </w:r>
      </w:del>
      <w:del w:id="1814" w:author="Chelsey Nieman" w:date="2020-12-28T10:11:00Z">
        <w:r w:rsidDel="005133CF">
          <w:rPr>
            <w:rFonts w:ascii="Times New Roman" w:hAnsi="Times New Roman" w:cs="Times New Roman"/>
            <w:i w:val="0"/>
          </w:rPr>
          <w:delText xml:space="preserve">we do have </w:delText>
        </w:r>
      </w:del>
      <w:del w:id="1815" w:author="Chelsey Nieman" w:date="2020-12-30T11:50:00Z">
        <w:r w:rsidDel="00B55B9B">
          <w:rPr>
            <w:rFonts w:ascii="Times New Roman" w:hAnsi="Times New Roman" w:cs="Times New Roman"/>
            <w:i w:val="0"/>
          </w:rPr>
          <w:delText xml:space="preserve">can play an integral role in building resilient fisheries. </w:delText>
        </w:r>
        <w:r w:rsidRPr="001D16D9" w:rsidDel="00B55B9B">
          <w:rPr>
            <w:rFonts w:ascii="Times New Roman" w:hAnsi="Times New Roman" w:cs="Times New Roman"/>
            <w:i w:val="0"/>
          </w:rPr>
          <w:delText xml:space="preserve">By taking a more ecosystem-oriented view of management, </w:delText>
        </w:r>
      </w:del>
      <w:del w:id="1816" w:author="Chelsey Nieman" w:date="2020-12-28T10:12:00Z">
        <w:r w:rsidRPr="001D16D9" w:rsidDel="005133CF">
          <w:rPr>
            <w:rFonts w:ascii="Times New Roman" w:hAnsi="Times New Roman" w:cs="Times New Roman"/>
            <w:i w:val="0"/>
          </w:rPr>
          <w:delText xml:space="preserve">we can improve outcomes and identify areas </w:delText>
        </w:r>
      </w:del>
      <w:del w:id="1817" w:author="Chelsey Nieman" w:date="2020-12-30T11:50:00Z">
        <w:r w:rsidRPr="001D16D9" w:rsidDel="00B55B9B">
          <w:rPr>
            <w:rFonts w:ascii="Times New Roman" w:hAnsi="Times New Roman" w:cs="Times New Roman"/>
            <w:i w:val="0"/>
          </w:rPr>
          <w:delText>for further exploration when</w:delText>
        </w:r>
      </w:del>
      <w:del w:id="1818" w:author="Chelsey Nieman" w:date="2020-12-28T10:12:00Z">
        <w:r w:rsidRPr="001D16D9" w:rsidDel="005133CF">
          <w:rPr>
            <w:rFonts w:ascii="Times New Roman" w:hAnsi="Times New Roman" w:cs="Times New Roman"/>
            <w:i w:val="0"/>
          </w:rPr>
          <w:delText xml:space="preserve"> our</w:delText>
        </w:r>
      </w:del>
      <w:del w:id="1819" w:author="Chelsey Nieman" w:date="2020-12-30T11:50:00Z">
        <w:r w:rsidRPr="001D16D9" w:rsidDel="00B55B9B">
          <w:rPr>
            <w:rFonts w:ascii="Times New Roman" w:hAnsi="Times New Roman" w:cs="Times New Roman"/>
            <w:i w:val="0"/>
          </w:rPr>
          <w:delText xml:space="preserve"> actions produce unexpected </w:delText>
        </w:r>
        <w:commentRangeStart w:id="1820"/>
        <w:commentRangeStart w:id="1821"/>
        <w:commentRangeStart w:id="1822"/>
        <w:r w:rsidRPr="001D16D9" w:rsidDel="00B55B9B">
          <w:rPr>
            <w:rFonts w:ascii="Times New Roman" w:hAnsi="Times New Roman" w:cs="Times New Roman"/>
            <w:i w:val="0"/>
          </w:rPr>
          <w:delText>outcomes</w:delText>
        </w:r>
        <w:commentRangeEnd w:id="1820"/>
        <w:r w:rsidR="005133CF" w:rsidDel="00B55B9B">
          <w:rPr>
            <w:rStyle w:val="CommentReference"/>
            <w:i w:val="0"/>
          </w:rPr>
          <w:commentReference w:id="1820"/>
        </w:r>
        <w:commentRangeEnd w:id="1821"/>
        <w:r w:rsidR="00C72F99" w:rsidDel="00B55B9B">
          <w:rPr>
            <w:rStyle w:val="CommentReference"/>
            <w:i w:val="0"/>
          </w:rPr>
          <w:commentReference w:id="1821"/>
        </w:r>
        <w:commentRangeEnd w:id="1822"/>
        <w:r w:rsidR="000F19A9" w:rsidDel="00B55B9B">
          <w:rPr>
            <w:rStyle w:val="CommentReference"/>
            <w:i w:val="0"/>
          </w:rPr>
          <w:commentReference w:id="1822"/>
        </w:r>
        <w:r w:rsidRPr="001D16D9" w:rsidDel="00B55B9B">
          <w:rPr>
            <w:rFonts w:ascii="Times New Roman" w:hAnsi="Times New Roman" w:cs="Times New Roman"/>
            <w:i w:val="0"/>
          </w:rPr>
          <w:delText>.</w:delText>
        </w:r>
      </w:del>
      <w:r>
        <w:rPr>
          <w:rFonts w:ascii="Times New Roman" w:hAnsi="Times New Roman" w:cs="Times New Roman"/>
          <w:i w:val="0"/>
        </w:rPr>
        <w:t xml:space="preserve"> </w:t>
      </w:r>
    </w:p>
    <w:sectPr w:rsidR="00686B5C" w:rsidRPr="00B7735F" w:rsidSect="00F04497">
      <w:footerReference w:type="even" r:id="rId20"/>
      <w:footerReference w:type="default" r:id="rId21"/>
      <w:pgSz w:w="12240" w:h="15840"/>
      <w:pgMar w:top="1440" w:right="1440" w:bottom="1440" w:left="1440" w:header="720" w:footer="720" w:gutter="0"/>
      <w:cols w:space="720"/>
      <w:docGrid w:linePitch="326"/>
      <w:sectPrChange w:id="1823" w:author="Colin Dassow" w:date="2020-12-29T15:55:00Z">
        <w:sectPr w:rsidR="00686B5C" w:rsidRPr="00B7735F" w:rsidSect="00F04497">
          <w:pgMar w:top="1440" w:right="1440" w:bottom="1440" w:left="1440" w:header="720" w:footer="720" w:gutter="0"/>
          <w:docGrid w:linePitch="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5" w:author="Chelsey Nieman" w:date="2020-12-30T11:55:00Z" w:initials="CLN">
    <w:p w14:paraId="7423944B" w14:textId="452EDD1E" w:rsidR="00C45CD2" w:rsidRDefault="00C45CD2">
      <w:pPr>
        <w:pStyle w:val="CommentText"/>
      </w:pPr>
      <w:r>
        <w:rPr>
          <w:rStyle w:val="CommentReference"/>
        </w:rPr>
        <w:annotationRef/>
      </w:r>
      <w:r w:rsidRPr="00C45CD2">
        <w:t>a brief statement of the novelty, significance, and breadth of interest of the science presented in the proposed manuscript, including a statement of why L&amp;O is the best outlet for the work. The statement of significance will be provided to the reviewers.</w:t>
      </w:r>
      <w:r>
        <w:t xml:space="preserve"> (200 words)</w:t>
      </w:r>
    </w:p>
  </w:comment>
  <w:comment w:id="32" w:author="Chelsey Nieman" w:date="2020-12-30T11:56:00Z" w:initials="CLN">
    <w:p w14:paraId="132DA4AE" w14:textId="7087674B" w:rsidR="00C45CD2" w:rsidRDefault="00C45CD2">
      <w:pPr>
        <w:pStyle w:val="CommentText"/>
      </w:pPr>
      <w:r>
        <w:rPr>
          <w:rStyle w:val="CommentReference"/>
        </w:rPr>
        <w:annotationRef/>
      </w:r>
      <w:r>
        <w:t>250 words</w:t>
      </w:r>
    </w:p>
  </w:comment>
  <w:comment w:id="48" w:author="Stuart Jones" w:date="2020-12-22T13:07:00Z" w:initials="SJ">
    <w:p w14:paraId="35078F87" w14:textId="77777777" w:rsidR="00B55B9B" w:rsidRDefault="00B55B9B" w:rsidP="00B55B9B">
      <w:pPr>
        <w:pStyle w:val="CommentText"/>
        <w:spacing w:after="0"/>
      </w:pPr>
      <w:r>
        <w:rPr>
          <w:rStyle w:val="CommentReference"/>
        </w:rPr>
        <w:annotationRef/>
      </w:r>
      <w:r>
        <w:t>This paragraph is too long. Could be split into two, but maybe better to cut a bunch of this text given the current length of the introduction.</w:t>
      </w:r>
    </w:p>
    <w:p w14:paraId="7E1A0661" w14:textId="77777777" w:rsidR="00B55B9B" w:rsidRDefault="00B55B9B" w:rsidP="00B55B9B">
      <w:pPr>
        <w:pStyle w:val="CommentText"/>
        <w:spacing w:after="0"/>
      </w:pPr>
    </w:p>
    <w:p w14:paraId="4773BD5C" w14:textId="77777777" w:rsidR="00B55B9B" w:rsidRDefault="00B55B9B" w:rsidP="00B55B9B">
      <w:pPr>
        <w:pStyle w:val="CommentText"/>
        <w:spacing w:after="0"/>
      </w:pPr>
      <w:r>
        <w:br/>
        <w:t>Feel free to ignore my version, but I tried to streamline this paragraph</w:t>
      </w:r>
    </w:p>
    <w:p w14:paraId="3E3451A8" w14:textId="77777777" w:rsidR="00B55B9B" w:rsidRDefault="00B55B9B" w:rsidP="00B55B9B">
      <w:pPr>
        <w:pStyle w:val="CommentText"/>
        <w:spacing w:after="0"/>
      </w:pPr>
    </w:p>
    <w:p w14:paraId="782D6EB2" w14:textId="77777777" w:rsidR="00B55B9B" w:rsidRDefault="00B55B9B" w:rsidP="00B55B9B">
      <w:pPr>
        <w:pStyle w:val="CommentText"/>
        <w:spacing w:after="0"/>
      </w:pPr>
      <w:r>
        <w:t xml:space="preserve">The example is a decent one, but seems like a </w:t>
      </w:r>
      <w:proofErr w:type="spellStart"/>
      <w:r>
        <w:t>godo</w:t>
      </w:r>
      <w:proofErr w:type="spellEnd"/>
      <w:r>
        <w:t xml:space="preserve"> example for alternate stable states, so maybe save for a later paragraph</w:t>
      </w:r>
    </w:p>
    <w:p w14:paraId="01FCAC9C" w14:textId="77777777" w:rsidR="00B55B9B" w:rsidRDefault="00B55B9B" w:rsidP="00B55B9B">
      <w:pPr>
        <w:pStyle w:val="CommentText"/>
        <w:spacing w:after="0"/>
      </w:pPr>
    </w:p>
  </w:comment>
  <w:comment w:id="49" w:author="Colin Dassow" w:date="2020-12-26T10:51:00Z" w:initials="CD">
    <w:p w14:paraId="55769F95" w14:textId="77777777" w:rsidR="00B55B9B" w:rsidRDefault="00B55B9B" w:rsidP="00B55B9B">
      <w:pPr>
        <w:pStyle w:val="CommentText"/>
        <w:spacing w:after="0"/>
      </w:pPr>
      <w:r>
        <w:rPr>
          <w:rStyle w:val="CommentReference"/>
        </w:rPr>
        <w:annotationRef/>
      </w:r>
      <w:r>
        <w:t>I edited a little bit of Stuart’s language here but other than that I think this paragraph is good.</w:t>
      </w:r>
    </w:p>
  </w:comment>
  <w:comment w:id="51" w:author="Stuart Jones" w:date="2020-12-22T13:12:00Z" w:initials="SJ">
    <w:p w14:paraId="42D4F8D7" w14:textId="77777777" w:rsidR="00B55B9B" w:rsidRDefault="00B55B9B" w:rsidP="00B55B9B">
      <w:pPr>
        <w:pStyle w:val="CommentText"/>
        <w:spacing w:after="0"/>
      </w:pPr>
      <w:r>
        <w:rPr>
          <w:rStyle w:val="CommentReference"/>
        </w:rPr>
        <w:annotationRef/>
      </w:r>
      <w:r>
        <w:t>If I got this wrong cut the “, but …” clause</w:t>
      </w:r>
    </w:p>
  </w:comment>
  <w:comment w:id="52" w:author="Stuart Jones" w:date="2020-12-22T13:06:00Z" w:initials="SJ">
    <w:p w14:paraId="7F5B1530" w14:textId="77777777" w:rsidR="00B55B9B" w:rsidRDefault="00B55B9B" w:rsidP="00B55B9B">
      <w:pPr>
        <w:pStyle w:val="CommentText"/>
        <w:spacing w:after="0"/>
      </w:pPr>
      <w:r>
        <w:rPr>
          <w:rStyle w:val="CommentReference"/>
        </w:rPr>
        <w:annotationRef/>
      </w:r>
      <w:r>
        <w:t>Seems like this should come after examples as written</w:t>
      </w:r>
    </w:p>
  </w:comment>
  <w:comment w:id="55" w:author="Chelsey Nieman" w:date="2020-12-28T08:56:00Z" w:initials="CLN">
    <w:p w14:paraId="6448BE68" w14:textId="77777777" w:rsidR="00B55B9B" w:rsidRDefault="00B55B9B" w:rsidP="00B55B9B">
      <w:pPr>
        <w:pStyle w:val="CommentText"/>
        <w:spacing w:after="0"/>
      </w:pPr>
      <w:r>
        <w:rPr>
          <w:rStyle w:val="CommentReference"/>
        </w:rPr>
        <w:annotationRef/>
      </w:r>
      <w:r>
        <w:t xml:space="preserve">Greg: this is Steve’s Regime Shifts in Lakes book. </w:t>
      </w:r>
    </w:p>
  </w:comment>
  <w:comment w:id="56" w:author="Colin Dassow" w:date="2020-12-29T14:12:00Z" w:initials="CD">
    <w:p w14:paraId="55BD923E" w14:textId="77777777" w:rsidR="00B55B9B" w:rsidRDefault="00B55B9B" w:rsidP="00B55B9B">
      <w:pPr>
        <w:pStyle w:val="CommentText"/>
      </w:pPr>
      <w:r>
        <w:rPr>
          <w:rStyle w:val="CommentReference"/>
        </w:rPr>
        <w:annotationRef/>
      </w:r>
      <w:r>
        <w:t>Will need to get citation info from this.</w:t>
      </w:r>
    </w:p>
  </w:comment>
  <w:comment w:id="57" w:author="Chelsey Nieman" w:date="2020-12-30T08:59:00Z" w:initials="CLN">
    <w:tbl>
      <w:tblPr>
        <w:tblStyle w:val="PlainTable2"/>
        <w:tblW w:w="5000" w:type="pct"/>
        <w:tblLook w:val="06A0" w:firstRow="1" w:lastRow="0" w:firstColumn="1" w:lastColumn="0" w:noHBand="1" w:noVBand="1"/>
      </w:tblPr>
      <w:tblGrid>
        <w:gridCol w:w="9360"/>
      </w:tblGrid>
      <w:tr w:rsidR="00B55B9B" w:rsidRPr="00F31BBC" w14:paraId="711F4BF2" w14:textId="77777777" w:rsidTr="0095001B">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5000" w:type="pct"/>
          </w:tcPr>
          <w:p w14:paraId="64A03507" w14:textId="77777777" w:rsidR="00B55B9B" w:rsidRPr="00F31BBC" w:rsidRDefault="00B55B9B" w:rsidP="0095001B">
            <w:pPr>
              <w:pStyle w:val="Compact"/>
              <w:widowControl w:val="0"/>
              <w:suppressLineNumbers/>
              <w:jc w:val="center"/>
              <w:rPr>
                <w:rFonts w:ascii="Times New Roman" w:hAnsi="Times New Roman" w:cs="Times New Roman"/>
              </w:rPr>
            </w:pPr>
            <w:r>
              <w:rPr>
                <w:rStyle w:val="CommentReference"/>
              </w:rPr>
              <w:annotationRef/>
            </w:r>
          </w:p>
        </w:tc>
      </w:tr>
    </w:tbl>
    <w:p w14:paraId="58B16D29" w14:textId="77777777" w:rsidR="00B55B9B" w:rsidRDefault="00B55B9B" w:rsidP="00B55B9B">
      <w:pPr>
        <w:pStyle w:val="CommentText"/>
      </w:pPr>
    </w:p>
  </w:comment>
  <w:comment w:id="58" w:author="Chelsey Nieman" w:date="2020-12-30T08:59:00Z" w:initials="CLN">
    <w:p w14:paraId="29B5AD9D" w14:textId="77777777" w:rsidR="00B55B9B" w:rsidRDefault="00B55B9B" w:rsidP="00B55B9B">
      <w:pPr>
        <w:pStyle w:val="CommentText"/>
      </w:pPr>
      <w:r>
        <w:rPr>
          <w:rStyle w:val="CommentReference"/>
        </w:rPr>
        <w:annotationRef/>
      </w:r>
      <w:r w:rsidRPr="0095001B">
        <w:t xml:space="preserve">Carpenter, S.R. and </w:t>
      </w:r>
      <w:proofErr w:type="spellStart"/>
      <w:r w:rsidRPr="0095001B">
        <w:t>Kinne</w:t>
      </w:r>
      <w:proofErr w:type="spellEnd"/>
      <w:r w:rsidRPr="0095001B">
        <w:t>, O., 2003. Regime shifts in lake ecosystems</w:t>
      </w:r>
      <w:r>
        <w:t xml:space="preserve">: Pattern and variation. International Ecology Institute. Germany. </w:t>
      </w:r>
    </w:p>
  </w:comment>
  <w:comment w:id="59" w:author="Chelsey Nieman" w:date="2020-12-28T09:01:00Z" w:initials="CLN">
    <w:p w14:paraId="39D23335" w14:textId="77777777" w:rsidR="00B55B9B" w:rsidRDefault="00B55B9B" w:rsidP="00B55B9B">
      <w:pPr>
        <w:pStyle w:val="CommentText"/>
        <w:spacing w:after="0"/>
      </w:pPr>
      <w:r>
        <w:rPr>
          <w:rStyle w:val="CommentReference"/>
        </w:rPr>
        <w:annotationRef/>
      </w:r>
      <w:r>
        <w:t xml:space="preserve">Greg: I would add another sentence here to further reinforce this citing </w:t>
      </w:r>
      <w:proofErr w:type="spellStart"/>
      <w:r>
        <w:t>DeRoos</w:t>
      </w:r>
      <w:proofErr w:type="spellEnd"/>
      <w:r>
        <w:t xml:space="preserve"> and Persson (2002).  For example, “Further, </w:t>
      </w:r>
      <w:proofErr w:type="spellStart"/>
      <w:r>
        <w:t>DeRoos</w:t>
      </w:r>
      <w:proofErr w:type="spellEnd"/>
      <w:r>
        <w:t xml:space="preserve"> and Persson (2002) showed</w:t>
      </w:r>
      <w:proofErr w:type="gramStart"/>
      <w:r>
        <w:t>…..</w:t>
      </w:r>
      <w:proofErr w:type="gramEnd"/>
      <w:r>
        <w:t>”.</w:t>
      </w:r>
    </w:p>
  </w:comment>
  <w:comment w:id="60" w:author="Colin Dassow" w:date="2020-12-29T14:34:00Z" w:initials="CD">
    <w:p w14:paraId="5003438E" w14:textId="77777777" w:rsidR="00B55B9B" w:rsidRDefault="00B55B9B" w:rsidP="00B55B9B">
      <w:pPr>
        <w:pStyle w:val="CommentText"/>
      </w:pPr>
      <w:r>
        <w:rPr>
          <w:rStyle w:val="CommentReference"/>
        </w:rPr>
        <w:annotationRef/>
      </w:r>
      <w:r>
        <w:t>I’ve done this and added another sentence about depensation to the end of this paragraph</w:t>
      </w:r>
    </w:p>
  </w:comment>
  <w:comment w:id="64" w:author="Chelsey Nieman" w:date="2020-12-23T14:33:00Z" w:initials="CLN">
    <w:p w14:paraId="28438D7B" w14:textId="77777777" w:rsidR="00B55B9B" w:rsidRDefault="00B55B9B" w:rsidP="00B55B9B">
      <w:pPr>
        <w:pStyle w:val="CommentText"/>
        <w:spacing w:after="0"/>
      </w:pPr>
      <w:r>
        <w:rPr>
          <w:rStyle w:val="CommentReference"/>
        </w:rPr>
        <w:annotationRef/>
      </w:r>
      <w:r>
        <w:t xml:space="preserve">So, this paragraph reads a little bit like a laundry list? I tried to refocus is a little bit, but I think I might have missed the mark a smidge? I think the idea I am trying to get across is that managers have these </w:t>
      </w:r>
      <w:proofErr w:type="gramStart"/>
      <w:r>
        <w:t>tools  and</w:t>
      </w:r>
      <w:proofErr w:type="gramEnd"/>
      <w:r>
        <w:t xml:space="preserve"> this goal, and then they can use these interactions to get there more easily than they think.</w:t>
      </w:r>
    </w:p>
  </w:comment>
  <w:comment w:id="65" w:author="Stuart Jones" w:date="2020-12-22T13:39:00Z" w:initials="SJ">
    <w:p w14:paraId="42977AEE" w14:textId="77777777" w:rsidR="00B55B9B" w:rsidRDefault="00B55B9B" w:rsidP="00B55B9B">
      <w:pPr>
        <w:pStyle w:val="CommentText"/>
        <w:spacing w:after="0"/>
      </w:pPr>
      <w:r>
        <w:rPr>
          <w:rStyle w:val="CommentReference"/>
        </w:rPr>
        <w:annotationRef/>
      </w:r>
      <w:r>
        <w:t>Should slip in regimes or alternate stable states somewhere in this paragraph…</w:t>
      </w:r>
    </w:p>
  </w:comment>
  <w:comment w:id="66" w:author="Colin Dassow" w:date="2020-12-26T11:03:00Z" w:initials="CD">
    <w:p w14:paraId="4853CEBB" w14:textId="77777777" w:rsidR="00B55B9B" w:rsidRDefault="00B55B9B" w:rsidP="00B55B9B">
      <w:pPr>
        <w:pStyle w:val="CommentText"/>
        <w:spacing w:after="0"/>
      </w:pPr>
      <w:r>
        <w:rPr>
          <w:rStyle w:val="CommentReference"/>
        </w:rPr>
        <w:annotationRef/>
      </w:r>
      <w:r>
        <w:t xml:space="preserve">Done, by </w:t>
      </w:r>
      <w:proofErr w:type="spellStart"/>
      <w:r>
        <w:t>chelsey</w:t>
      </w:r>
      <w:proofErr w:type="spellEnd"/>
    </w:p>
  </w:comment>
  <w:comment w:id="68" w:author="Colin Dassow" w:date="2020-12-29T11:46:00Z" w:initials="CD">
    <w:p w14:paraId="522EC6B5" w14:textId="77777777" w:rsidR="00B55B9B" w:rsidRDefault="00B55B9B" w:rsidP="00B55B9B">
      <w:pPr>
        <w:pStyle w:val="CommentText"/>
      </w:pPr>
      <w:r>
        <w:rPr>
          <w:rStyle w:val="CommentReference"/>
        </w:rPr>
        <w:annotationRef/>
      </w:r>
      <w:r>
        <w:t>Here I added some adaptive management language to reflect what we bring up in the discussion. I can find a citation for the first sentence from the class I just took.</w:t>
      </w:r>
    </w:p>
  </w:comment>
  <w:comment w:id="69" w:author="Chelsey Nieman" w:date="2020-12-30T11:16:00Z" w:initials="CLN">
    <w:p w14:paraId="6789E15F" w14:textId="77777777" w:rsidR="00B55B9B" w:rsidRDefault="00B55B9B" w:rsidP="00B55B9B">
      <w:pPr>
        <w:pStyle w:val="CommentText"/>
      </w:pPr>
      <w:r>
        <w:rPr>
          <w:rStyle w:val="CommentReference"/>
        </w:rPr>
        <w:annotationRef/>
      </w:r>
      <w:r>
        <w:t xml:space="preserve">This sticks out a wee bit and I am not really sure what to do with it. </w:t>
      </w:r>
    </w:p>
  </w:comment>
  <w:comment w:id="70" w:author="Stuart Jones" w:date="2020-12-22T13:32:00Z" w:initials="SJ">
    <w:p w14:paraId="2F97EEA0" w14:textId="77777777" w:rsidR="00B55B9B" w:rsidRDefault="00B55B9B" w:rsidP="00B55B9B">
      <w:pPr>
        <w:pStyle w:val="CommentText"/>
        <w:spacing w:after="0"/>
      </w:pPr>
      <w:r>
        <w:rPr>
          <w:rStyle w:val="CommentReference"/>
        </w:rPr>
        <w:annotationRef/>
      </w:r>
      <w:r>
        <w:t>This is a really long sentence and so adding a sentence or two above that covers management levers could allow this sentence to focus more on identifying leverage points in context of safe operating space…</w:t>
      </w:r>
    </w:p>
  </w:comment>
  <w:comment w:id="71" w:author="Colin Dassow" w:date="2020-12-26T11:02:00Z" w:initials="CD">
    <w:p w14:paraId="72AA464A" w14:textId="77777777" w:rsidR="00B55B9B" w:rsidRDefault="00B55B9B" w:rsidP="00B55B9B">
      <w:pPr>
        <w:pStyle w:val="CommentText"/>
        <w:spacing w:after="0"/>
      </w:pPr>
      <w:r>
        <w:rPr>
          <w:rStyle w:val="CommentReference"/>
        </w:rPr>
        <w:annotationRef/>
      </w:r>
      <w:r>
        <w:t>I split it up in a good way I think</w:t>
      </w:r>
    </w:p>
  </w:comment>
  <w:comment w:id="74" w:author="Stuart Jones" w:date="2020-12-22T13:34:00Z" w:initials="SJ">
    <w:p w14:paraId="095780BE" w14:textId="77777777" w:rsidR="00B55B9B" w:rsidRDefault="00B55B9B" w:rsidP="00B55B9B">
      <w:pPr>
        <w:pStyle w:val="CommentText"/>
        <w:spacing w:after="0"/>
      </w:pPr>
      <w:r>
        <w:rPr>
          <w:rStyle w:val="CommentReference"/>
        </w:rPr>
        <w:annotationRef/>
      </w:r>
      <w:r>
        <w:t>Feels passive and therefore a bit unclear what you are trying to say here; maybe also want to use hysteretic or hysteresis in this sentence?</w:t>
      </w:r>
    </w:p>
  </w:comment>
  <w:comment w:id="75" w:author="Colin Dassow" w:date="2020-12-26T11:08:00Z" w:initials="CD">
    <w:p w14:paraId="7CF2B63D" w14:textId="77777777" w:rsidR="00B55B9B" w:rsidRDefault="00B55B9B" w:rsidP="00B55B9B">
      <w:pPr>
        <w:pStyle w:val="CommentText"/>
        <w:spacing w:after="0"/>
      </w:pPr>
      <w:r>
        <w:rPr>
          <w:rStyle w:val="CommentReference"/>
        </w:rPr>
        <w:annotationRef/>
      </w:r>
      <w:r>
        <w:t>I agree with the first part of this comment, now sure how hysteresis would fit in here. Hopefully the edits I made to help though</w:t>
      </w:r>
    </w:p>
  </w:comment>
  <w:comment w:id="76" w:author="Stuart Jones" w:date="2020-12-22T13:34:00Z" w:initials="SJ">
    <w:p w14:paraId="06462B5D" w14:textId="77777777" w:rsidR="00B55B9B" w:rsidRDefault="00B55B9B" w:rsidP="00B55B9B">
      <w:pPr>
        <w:pStyle w:val="CommentText"/>
        <w:spacing w:after="0"/>
      </w:pPr>
      <w:r>
        <w:rPr>
          <w:rStyle w:val="CommentReference"/>
        </w:rPr>
        <w:annotationRef/>
      </w:r>
      <w:r>
        <w:t>Feels a bit repetitive with topic sentence?</w:t>
      </w:r>
    </w:p>
  </w:comment>
  <w:comment w:id="77" w:author="Colin Dassow" w:date="2020-12-26T11:09:00Z" w:initials="CD">
    <w:p w14:paraId="4CFA4329" w14:textId="77777777" w:rsidR="00B55B9B" w:rsidRDefault="00B55B9B" w:rsidP="00B55B9B">
      <w:pPr>
        <w:pStyle w:val="CommentText"/>
        <w:spacing w:after="0"/>
      </w:pPr>
      <w:r>
        <w:rPr>
          <w:rStyle w:val="CommentReference"/>
        </w:rPr>
        <w:annotationRef/>
      </w:r>
      <w:r>
        <w:t>I took ‘simple’ out of the topic sentence, maybe there’s less overlap now?</w:t>
      </w:r>
    </w:p>
  </w:comment>
  <w:comment w:id="78" w:author="Stuart Jones" w:date="2020-12-22T13:34:00Z" w:initials="SJ">
    <w:p w14:paraId="37EF5476" w14:textId="77777777" w:rsidR="00B55B9B" w:rsidRDefault="00B55B9B" w:rsidP="00B55B9B">
      <w:pPr>
        <w:pStyle w:val="CommentText"/>
        <w:spacing w:after="0"/>
      </w:pPr>
      <w:r>
        <w:rPr>
          <w:rStyle w:val="CommentReference"/>
        </w:rPr>
        <w:annotationRef/>
      </w:r>
      <w:r>
        <w:t>Could try to raise using interactions as alternative management actions could be more explicit here</w:t>
      </w:r>
    </w:p>
  </w:comment>
  <w:comment w:id="79" w:author="Colin Dassow" w:date="2020-12-26T11:14:00Z" w:initials="CD">
    <w:p w14:paraId="7388012A" w14:textId="77777777" w:rsidR="00B55B9B" w:rsidRDefault="00B55B9B" w:rsidP="00B55B9B">
      <w:pPr>
        <w:pStyle w:val="CommentText"/>
        <w:spacing w:after="0"/>
      </w:pPr>
      <w:r>
        <w:rPr>
          <w:rStyle w:val="CommentReference"/>
        </w:rPr>
        <w:annotationRef/>
      </w:r>
      <w:r>
        <w:t>I’m not sure what is meant by this</w:t>
      </w:r>
    </w:p>
  </w:comment>
  <w:comment w:id="80" w:author="Chelsey Nieman" w:date="2020-12-28T10:34:00Z" w:initials="CLN">
    <w:p w14:paraId="43A1A158" w14:textId="77777777" w:rsidR="00B55B9B" w:rsidRDefault="00B55B9B" w:rsidP="00B55B9B">
      <w:pPr>
        <w:pStyle w:val="CommentText"/>
        <w:spacing w:after="0"/>
      </w:pPr>
      <w:r>
        <w:rPr>
          <w:rStyle w:val="CommentReference"/>
        </w:rPr>
        <w:annotationRef/>
      </w:r>
      <w:r>
        <w:t xml:space="preserve">Does he mean that we should talk more explicitly about using these interactions as a management strategy? Because if so, I agree. </w:t>
      </w:r>
    </w:p>
  </w:comment>
  <w:comment w:id="81" w:author="Colin Dassow" w:date="2020-12-29T14:38:00Z" w:initials="CD">
    <w:p w14:paraId="2AB774D4" w14:textId="77777777" w:rsidR="00B55B9B" w:rsidRDefault="00B55B9B" w:rsidP="00B55B9B">
      <w:pPr>
        <w:pStyle w:val="CommentText"/>
      </w:pPr>
      <w:r>
        <w:rPr>
          <w:rStyle w:val="CommentReference"/>
        </w:rPr>
        <w:annotationRef/>
      </w:r>
      <w:r>
        <w:t>That sounds right, I’ve added a sentence in here “Managers can take…” that hopefully does this.</w:t>
      </w:r>
    </w:p>
  </w:comment>
  <w:comment w:id="82" w:author="Chelsey Nieman" w:date="2020-12-23T13:56:00Z" w:initials="CLN">
    <w:p w14:paraId="5B09A3E8" w14:textId="77777777" w:rsidR="00B55B9B" w:rsidRDefault="00B55B9B" w:rsidP="00B55B9B">
      <w:pPr>
        <w:pStyle w:val="CommentText"/>
        <w:spacing w:after="0"/>
      </w:pPr>
      <w:r>
        <w:rPr>
          <w:rStyle w:val="CommentReference"/>
        </w:rPr>
        <w:annotationRef/>
      </w:r>
      <w:r>
        <w:t xml:space="preserve">I added this as a really quick and dirty way to directly tell readers what specifically we look at. </w:t>
      </w:r>
    </w:p>
  </w:comment>
  <w:comment w:id="83" w:author="Colin Dassow" w:date="2020-12-26T11:14:00Z" w:initials="CD">
    <w:p w14:paraId="1BE1F2A5" w14:textId="77777777" w:rsidR="00B55B9B" w:rsidRDefault="00B55B9B" w:rsidP="00B55B9B">
      <w:pPr>
        <w:pStyle w:val="CommentText"/>
        <w:spacing w:after="0"/>
      </w:pPr>
      <w:r>
        <w:rPr>
          <w:rStyle w:val="CommentReference"/>
        </w:rPr>
        <w:annotationRef/>
      </w:r>
      <w:r>
        <w:t>I like this and think it’s pretty good as is. I wasn’t sure what the difference between the “simultaneous management of two species” and “interactive effects of management on both species” is for those parts of this sentence so I tried to modify it a little.</w:t>
      </w:r>
    </w:p>
  </w:comment>
  <w:comment w:id="84" w:author="Chelsey Nieman" w:date="2020-12-28T10:37:00Z" w:initials="CLN">
    <w:p w14:paraId="462664FB" w14:textId="77777777" w:rsidR="00B55B9B" w:rsidRDefault="00B55B9B" w:rsidP="00B55B9B">
      <w:pPr>
        <w:pStyle w:val="CommentText"/>
        <w:spacing w:after="0"/>
      </w:pPr>
      <w:r>
        <w:rPr>
          <w:rStyle w:val="CommentReference"/>
        </w:rPr>
        <w:annotationRef/>
      </w:r>
      <w:r>
        <w:t xml:space="preserve">I think it makes more sense now. I like it. </w:t>
      </w:r>
    </w:p>
  </w:comment>
  <w:comment w:id="88" w:author="Stuart Jones" w:date="2020-12-22T13:07:00Z" w:initials="SJ">
    <w:p w14:paraId="5F58D2D7" w14:textId="6ABFDD35" w:rsidR="00D131D0" w:rsidRDefault="00D131D0">
      <w:pPr>
        <w:pStyle w:val="CommentText"/>
        <w:spacing w:after="0"/>
      </w:pPr>
      <w:r>
        <w:rPr>
          <w:rStyle w:val="CommentReference"/>
        </w:rPr>
        <w:annotationRef/>
      </w:r>
      <w:r>
        <w:t>This paragraph is too long. Could be split into two, but maybe better to cut a bunch of this text given the current length of the introduction.</w:t>
      </w:r>
    </w:p>
    <w:p w14:paraId="5D9639A1" w14:textId="672DCD99" w:rsidR="00D131D0" w:rsidRDefault="00D131D0">
      <w:pPr>
        <w:pStyle w:val="CommentText"/>
        <w:spacing w:after="0"/>
      </w:pPr>
    </w:p>
    <w:p w14:paraId="633546F0" w14:textId="3D8D0F27" w:rsidR="00D131D0" w:rsidRDefault="00D131D0">
      <w:pPr>
        <w:pStyle w:val="CommentText"/>
        <w:spacing w:after="0"/>
      </w:pPr>
      <w:r>
        <w:br/>
        <w:t>Feel free to ignore my version, but I tried to streamline this paragraph</w:t>
      </w:r>
    </w:p>
    <w:p w14:paraId="678B289A" w14:textId="60A18930" w:rsidR="00D131D0" w:rsidRDefault="00D131D0">
      <w:pPr>
        <w:pStyle w:val="CommentText"/>
        <w:spacing w:after="0"/>
      </w:pPr>
    </w:p>
    <w:p w14:paraId="3018F033" w14:textId="0D3719DB" w:rsidR="00D131D0" w:rsidRDefault="00D131D0">
      <w:pPr>
        <w:pStyle w:val="CommentText"/>
        <w:spacing w:after="0"/>
      </w:pPr>
      <w:r>
        <w:t xml:space="preserve">The example is a decent one, but seems like a </w:t>
      </w:r>
      <w:proofErr w:type="spellStart"/>
      <w:r>
        <w:t>godo</w:t>
      </w:r>
      <w:proofErr w:type="spellEnd"/>
      <w:r>
        <w:t xml:space="preserve"> example for alternate stable states, so maybe save for a later paragraph</w:t>
      </w:r>
    </w:p>
    <w:p w14:paraId="09575497" w14:textId="09C87868" w:rsidR="00D131D0" w:rsidRDefault="00D131D0">
      <w:pPr>
        <w:pStyle w:val="CommentText"/>
        <w:spacing w:after="0"/>
      </w:pPr>
    </w:p>
  </w:comment>
  <w:comment w:id="89" w:author="Colin Dassow" w:date="2020-12-26T10:51:00Z" w:initials="CD">
    <w:p w14:paraId="67E465D4" w14:textId="2786312D" w:rsidR="00D131D0" w:rsidRDefault="00D131D0">
      <w:pPr>
        <w:pStyle w:val="CommentText"/>
        <w:spacing w:after="0"/>
      </w:pPr>
      <w:r>
        <w:rPr>
          <w:rStyle w:val="CommentReference"/>
        </w:rPr>
        <w:annotationRef/>
      </w:r>
      <w:r>
        <w:t>I edited a little bit of Stuart’s language here but other than that I think this paragraph is good.</w:t>
      </w:r>
    </w:p>
  </w:comment>
  <w:comment w:id="120" w:author="Stuart Jones" w:date="2020-12-22T13:12:00Z" w:initials="SJ">
    <w:p w14:paraId="3EFC12AD" w14:textId="37F9977B" w:rsidR="00D131D0" w:rsidRDefault="00D131D0">
      <w:pPr>
        <w:pStyle w:val="CommentText"/>
        <w:spacing w:after="0"/>
      </w:pPr>
      <w:r>
        <w:rPr>
          <w:rStyle w:val="CommentReference"/>
        </w:rPr>
        <w:annotationRef/>
      </w:r>
      <w:r>
        <w:t>If I got this wrong cut the “, but …” clause</w:t>
      </w:r>
    </w:p>
  </w:comment>
  <w:comment w:id="140" w:author="Stuart Jones" w:date="2020-12-22T13:06:00Z" w:initials="SJ">
    <w:p w14:paraId="6C95CDF1" w14:textId="1A65E742" w:rsidR="00D131D0" w:rsidRDefault="00D131D0">
      <w:pPr>
        <w:pStyle w:val="CommentText"/>
        <w:spacing w:after="0"/>
      </w:pPr>
      <w:r>
        <w:rPr>
          <w:rStyle w:val="CommentReference"/>
        </w:rPr>
        <w:annotationRef/>
      </w:r>
      <w:r>
        <w:t>Seems like this should come after examples as written</w:t>
      </w:r>
    </w:p>
  </w:comment>
  <w:comment w:id="164" w:author="Stuart Jones" w:date="2020-12-22T13:06:00Z" w:initials="SJ">
    <w:p w14:paraId="52658958" w14:textId="73C5E10B" w:rsidR="00D131D0" w:rsidRDefault="00D131D0">
      <w:pPr>
        <w:pStyle w:val="CommentText"/>
        <w:spacing w:after="0"/>
      </w:pPr>
      <w:r>
        <w:rPr>
          <w:rStyle w:val="CommentReference"/>
        </w:rPr>
        <w:annotationRef/>
      </w:r>
      <w:r>
        <w:t>Seems like a new idea relative to the topic sentence</w:t>
      </w:r>
    </w:p>
  </w:comment>
  <w:comment w:id="311" w:author="Chelsey Nieman" w:date="2020-12-28T09:01:00Z" w:initials="CLN">
    <w:p w14:paraId="647855CA" w14:textId="2405D906" w:rsidR="00D131D0" w:rsidRDefault="00D131D0">
      <w:pPr>
        <w:pStyle w:val="CommentText"/>
        <w:spacing w:after="0"/>
      </w:pPr>
      <w:r>
        <w:rPr>
          <w:rStyle w:val="CommentReference"/>
        </w:rPr>
        <w:annotationRef/>
      </w:r>
      <w:r>
        <w:t xml:space="preserve">Greg: I would add another sentence here to further reinforce this citing </w:t>
      </w:r>
      <w:proofErr w:type="spellStart"/>
      <w:r>
        <w:t>DeRoos</w:t>
      </w:r>
      <w:proofErr w:type="spellEnd"/>
      <w:r>
        <w:t xml:space="preserve"> and Persson (2002).  For example, “Further, </w:t>
      </w:r>
      <w:proofErr w:type="spellStart"/>
      <w:r>
        <w:t>DeRoos</w:t>
      </w:r>
      <w:proofErr w:type="spellEnd"/>
      <w:r>
        <w:t xml:space="preserve"> and Persson (2002) showed</w:t>
      </w:r>
      <w:proofErr w:type="gramStart"/>
      <w:r>
        <w:t>…..</w:t>
      </w:r>
      <w:proofErr w:type="gramEnd"/>
      <w:r>
        <w:t>”.</w:t>
      </w:r>
    </w:p>
  </w:comment>
  <w:comment w:id="312" w:author="Colin Dassow" w:date="2020-12-29T14:34:00Z" w:initials="CD">
    <w:p w14:paraId="2410B9BA" w14:textId="3FB4F5E8" w:rsidR="00D131D0" w:rsidRDefault="00D131D0">
      <w:pPr>
        <w:pStyle w:val="CommentText"/>
      </w:pPr>
      <w:r>
        <w:rPr>
          <w:rStyle w:val="CommentReference"/>
        </w:rPr>
        <w:annotationRef/>
      </w:r>
      <w:r>
        <w:t>I’ve done this and added another sentence about depensation to the end of this paragraph</w:t>
      </w:r>
    </w:p>
  </w:comment>
  <w:comment w:id="341" w:author="Stuart Jones" w:date="2020-12-22T13:22:00Z" w:initials="SJ">
    <w:p w14:paraId="09234778" w14:textId="02FE90CC" w:rsidR="00D131D0" w:rsidRDefault="00D131D0">
      <w:pPr>
        <w:pStyle w:val="CommentText"/>
        <w:spacing w:after="0"/>
      </w:pPr>
      <w:r>
        <w:rPr>
          <w:rStyle w:val="CommentReference"/>
        </w:rPr>
        <w:annotationRef/>
      </w:r>
      <w:r>
        <w:t>I think you can cut this sentence too…</w:t>
      </w:r>
    </w:p>
  </w:comment>
  <w:comment w:id="418" w:author="Chelsey Nieman" w:date="2020-12-23T14:33:00Z" w:initials="CLN">
    <w:p w14:paraId="78FE2FD7" w14:textId="58817B75" w:rsidR="00D131D0" w:rsidRDefault="00D131D0" w:rsidP="00472840">
      <w:pPr>
        <w:pStyle w:val="CommentText"/>
        <w:spacing w:after="0"/>
      </w:pPr>
      <w:r>
        <w:rPr>
          <w:rStyle w:val="CommentReference"/>
        </w:rPr>
        <w:annotationRef/>
      </w:r>
      <w:r>
        <w:t xml:space="preserve">So, this paragraph reads a little bit like a laundry list? I tried to refocus is a little bit, but I think I might have missed the mark a smidge? I think the idea I am trying to get across is that managers have these </w:t>
      </w:r>
      <w:proofErr w:type="gramStart"/>
      <w:r>
        <w:t>tools  and</w:t>
      </w:r>
      <w:proofErr w:type="gramEnd"/>
      <w:r>
        <w:t xml:space="preserve"> this goal, and then they can use these interactions to get there more easily than they think.</w:t>
      </w:r>
    </w:p>
  </w:comment>
  <w:comment w:id="419" w:author="Stuart Jones" w:date="2020-12-22T13:39:00Z" w:initials="SJ">
    <w:p w14:paraId="554A0F84" w14:textId="45A95A8A" w:rsidR="00D131D0" w:rsidRDefault="00D131D0">
      <w:pPr>
        <w:pStyle w:val="CommentText"/>
        <w:spacing w:after="0"/>
      </w:pPr>
      <w:r>
        <w:rPr>
          <w:rStyle w:val="CommentReference"/>
        </w:rPr>
        <w:annotationRef/>
      </w:r>
      <w:r>
        <w:t>Should slip in regimes or alternate stable states somewhere in this paragraph…</w:t>
      </w:r>
    </w:p>
  </w:comment>
  <w:comment w:id="420" w:author="Colin Dassow" w:date="2020-12-26T11:03:00Z" w:initials="CD">
    <w:p w14:paraId="3BD2FF23" w14:textId="4EE45B3E" w:rsidR="00D131D0" w:rsidRDefault="00D131D0">
      <w:pPr>
        <w:pStyle w:val="CommentText"/>
        <w:spacing w:after="0"/>
      </w:pPr>
      <w:r>
        <w:rPr>
          <w:rStyle w:val="CommentReference"/>
        </w:rPr>
        <w:annotationRef/>
      </w:r>
      <w:r>
        <w:t xml:space="preserve">Done, by </w:t>
      </w:r>
      <w:proofErr w:type="spellStart"/>
      <w:r>
        <w:t>chelsey</w:t>
      </w:r>
      <w:proofErr w:type="spellEnd"/>
    </w:p>
  </w:comment>
  <w:comment w:id="442" w:author="Colin Dassow" w:date="2020-12-29T11:46:00Z" w:initials="CD">
    <w:p w14:paraId="43ACD47A" w14:textId="7771EF54" w:rsidR="00D131D0" w:rsidRDefault="00D131D0">
      <w:pPr>
        <w:pStyle w:val="CommentText"/>
      </w:pPr>
      <w:r>
        <w:rPr>
          <w:rStyle w:val="CommentReference"/>
        </w:rPr>
        <w:annotationRef/>
      </w:r>
      <w:r>
        <w:t>Here I added some adaptive management language to reflect what we bring up in the discussion. I can find a citation for the first sentence from the class I just took.</w:t>
      </w:r>
    </w:p>
  </w:comment>
  <w:comment w:id="505" w:author="Stuart Jones" w:date="2020-12-22T13:31:00Z" w:initials="SJ">
    <w:p w14:paraId="0B892F43" w14:textId="72197361" w:rsidR="00D131D0" w:rsidRDefault="00D131D0">
      <w:pPr>
        <w:pStyle w:val="CommentText"/>
        <w:spacing w:after="0"/>
      </w:pPr>
      <w:r>
        <w:rPr>
          <w:rStyle w:val="CommentReference"/>
        </w:rPr>
        <w:annotationRef/>
      </w:r>
      <w:r>
        <w:t>I think this might be better used in the discussion perhaps. I wonder if a bit more information on methods of management (stocking, harvest limits) might be better for this paragraph</w:t>
      </w:r>
    </w:p>
  </w:comment>
  <w:comment w:id="516" w:author="Stuart Jones" w:date="2020-12-22T13:32:00Z" w:initials="SJ">
    <w:p w14:paraId="556C41C1" w14:textId="2BD78933" w:rsidR="00D131D0" w:rsidRDefault="00D131D0">
      <w:pPr>
        <w:pStyle w:val="CommentText"/>
        <w:spacing w:after="0"/>
      </w:pPr>
      <w:r>
        <w:rPr>
          <w:rStyle w:val="CommentReference"/>
        </w:rPr>
        <w:annotationRef/>
      </w:r>
      <w:r>
        <w:t>This is a really long sentence and so adding a sentence or two above that covers management levers could allow this sentence to focus more on identifying leverage points in context of safe operating space…</w:t>
      </w:r>
    </w:p>
  </w:comment>
  <w:comment w:id="517" w:author="Colin Dassow" w:date="2020-12-26T11:02:00Z" w:initials="CD">
    <w:p w14:paraId="3E993EA6" w14:textId="3F791A01" w:rsidR="00D131D0" w:rsidRDefault="00D131D0">
      <w:pPr>
        <w:pStyle w:val="CommentText"/>
        <w:spacing w:after="0"/>
      </w:pPr>
      <w:r>
        <w:rPr>
          <w:rStyle w:val="CommentReference"/>
        </w:rPr>
        <w:annotationRef/>
      </w:r>
      <w:r>
        <w:t>I split it up in a good way I think</w:t>
      </w:r>
    </w:p>
  </w:comment>
  <w:comment w:id="581" w:author="Stuart Jones" w:date="2020-12-22T13:34:00Z" w:initials="SJ">
    <w:p w14:paraId="7FE23FDD" w14:textId="6CBBCB6B" w:rsidR="00D131D0" w:rsidRDefault="00D131D0">
      <w:pPr>
        <w:pStyle w:val="CommentText"/>
        <w:spacing w:after="0"/>
      </w:pPr>
      <w:r>
        <w:rPr>
          <w:rStyle w:val="CommentReference"/>
        </w:rPr>
        <w:annotationRef/>
      </w:r>
      <w:r>
        <w:t>Feels passive and therefore a bit unclear what you are trying to say here; maybe also want to use hysteretic or hysteresis in this sentence?</w:t>
      </w:r>
    </w:p>
  </w:comment>
  <w:comment w:id="582" w:author="Colin Dassow" w:date="2020-12-26T11:08:00Z" w:initials="CD">
    <w:p w14:paraId="512CF143" w14:textId="75EC8E74" w:rsidR="00D131D0" w:rsidRDefault="00D131D0">
      <w:pPr>
        <w:pStyle w:val="CommentText"/>
        <w:spacing w:after="0"/>
      </w:pPr>
      <w:r>
        <w:rPr>
          <w:rStyle w:val="CommentReference"/>
        </w:rPr>
        <w:annotationRef/>
      </w:r>
      <w:r>
        <w:t>I agree with the first part of this comment, now sure how hysteresis would fit in here. Hopefully the edits I made to help though</w:t>
      </w:r>
    </w:p>
  </w:comment>
  <w:comment w:id="589" w:author="Stuart Jones" w:date="2020-12-22T13:34:00Z" w:initials="SJ">
    <w:p w14:paraId="2FE6BF70" w14:textId="120DB3C8" w:rsidR="00D131D0" w:rsidRDefault="00D131D0">
      <w:pPr>
        <w:pStyle w:val="CommentText"/>
        <w:spacing w:after="0"/>
      </w:pPr>
      <w:r>
        <w:rPr>
          <w:rStyle w:val="CommentReference"/>
        </w:rPr>
        <w:annotationRef/>
      </w:r>
      <w:r>
        <w:t>Feels a bit repetitive with topic sentence?</w:t>
      </w:r>
    </w:p>
  </w:comment>
  <w:comment w:id="590" w:author="Colin Dassow" w:date="2020-12-26T11:09:00Z" w:initials="CD">
    <w:p w14:paraId="00C418D2" w14:textId="2D959008" w:rsidR="00D131D0" w:rsidRDefault="00D131D0">
      <w:pPr>
        <w:pStyle w:val="CommentText"/>
        <w:spacing w:after="0"/>
      </w:pPr>
      <w:r>
        <w:rPr>
          <w:rStyle w:val="CommentReference"/>
        </w:rPr>
        <w:annotationRef/>
      </w:r>
      <w:r>
        <w:t>I took ‘simple’ out of the topic sentence, maybe there’s less overlap now?</w:t>
      </w:r>
    </w:p>
  </w:comment>
  <w:comment w:id="617" w:author="Stuart Jones" w:date="2020-12-22T13:34:00Z" w:initials="SJ">
    <w:p w14:paraId="25875696" w14:textId="3AEA6513" w:rsidR="00D131D0" w:rsidRDefault="00D131D0">
      <w:pPr>
        <w:pStyle w:val="CommentText"/>
        <w:spacing w:after="0"/>
      </w:pPr>
      <w:r>
        <w:rPr>
          <w:rStyle w:val="CommentReference"/>
        </w:rPr>
        <w:annotationRef/>
      </w:r>
      <w:r>
        <w:t>Could try to raise using interactions as alternative management actions could be more explicit here</w:t>
      </w:r>
    </w:p>
  </w:comment>
  <w:comment w:id="618" w:author="Colin Dassow" w:date="2020-12-26T11:14:00Z" w:initials="CD">
    <w:p w14:paraId="73172D1A" w14:textId="12B739E1" w:rsidR="00D131D0" w:rsidRDefault="00D131D0">
      <w:pPr>
        <w:pStyle w:val="CommentText"/>
        <w:spacing w:after="0"/>
      </w:pPr>
      <w:r>
        <w:rPr>
          <w:rStyle w:val="CommentReference"/>
        </w:rPr>
        <w:annotationRef/>
      </w:r>
      <w:r>
        <w:t>I’m not sure what is meant by this</w:t>
      </w:r>
    </w:p>
  </w:comment>
  <w:comment w:id="619" w:author="Chelsey Nieman" w:date="2020-12-28T10:34:00Z" w:initials="CLN">
    <w:p w14:paraId="7BDBB6E4" w14:textId="2D53A21F" w:rsidR="00D131D0" w:rsidRDefault="00D131D0">
      <w:pPr>
        <w:pStyle w:val="CommentText"/>
        <w:spacing w:after="0"/>
      </w:pPr>
      <w:r>
        <w:rPr>
          <w:rStyle w:val="CommentReference"/>
        </w:rPr>
        <w:annotationRef/>
      </w:r>
      <w:r>
        <w:t xml:space="preserve">Does he mean that we should talk more explicitly about using these interactions as a management strategy? Because if so, I agree. </w:t>
      </w:r>
    </w:p>
  </w:comment>
  <w:comment w:id="620" w:author="Colin Dassow" w:date="2020-12-29T14:38:00Z" w:initials="CD">
    <w:p w14:paraId="3267B1B7" w14:textId="71F146AE" w:rsidR="00D131D0" w:rsidRDefault="00D131D0">
      <w:pPr>
        <w:pStyle w:val="CommentText"/>
      </w:pPr>
      <w:r>
        <w:rPr>
          <w:rStyle w:val="CommentReference"/>
        </w:rPr>
        <w:annotationRef/>
      </w:r>
      <w:r>
        <w:t>That sounds right, I’ve added a sentence in here “Managers can take…” that hopefully does this.</w:t>
      </w:r>
    </w:p>
  </w:comment>
  <w:comment w:id="673" w:author="Colin Dassow" w:date="2020-12-17T14:45:00Z" w:initials="CD">
    <w:p w14:paraId="4B867B1A" w14:textId="24877EF3" w:rsidR="00D131D0" w:rsidRDefault="00D131D0">
      <w:pPr>
        <w:pStyle w:val="CommentText"/>
        <w:spacing w:after="0"/>
      </w:pPr>
      <w:r>
        <w:rPr>
          <w:rStyle w:val="CommentReference"/>
        </w:rPr>
        <w:annotationRef/>
      </w:r>
      <w:r>
        <w:t xml:space="preserve">Is this enough detail or should I provide some </w:t>
      </w:r>
      <w:proofErr w:type="spellStart"/>
      <w:r>
        <w:t>exmaples</w:t>
      </w:r>
      <w:proofErr w:type="spellEnd"/>
      <w:r>
        <w:t xml:space="preserve">/citations to back this </w:t>
      </w:r>
      <w:proofErr w:type="gramStart"/>
      <w:r>
        <w:t>up.</w:t>
      </w:r>
      <w:proofErr w:type="gramEnd"/>
      <w:r>
        <w:t xml:space="preserve"> Say anything about why other methods aren’t well suited or is that not a good fit here?</w:t>
      </w:r>
    </w:p>
  </w:comment>
  <w:comment w:id="681" w:author="Stuart Jones" w:date="2020-12-22T13:55:00Z" w:initials="SJ">
    <w:p w14:paraId="25B4D322" w14:textId="3E2446D5" w:rsidR="00D131D0" w:rsidRDefault="00D131D0">
      <w:pPr>
        <w:pStyle w:val="CommentText"/>
        <w:spacing w:after="0"/>
      </w:pPr>
      <w:r>
        <w:rPr>
          <w:rStyle w:val="CommentReference"/>
        </w:rPr>
        <w:annotationRef/>
      </w:r>
      <w:r>
        <w:t>Not sure if this is better or not, but it is more what I had in mind for this paragraph</w:t>
      </w:r>
    </w:p>
  </w:comment>
  <w:comment w:id="764" w:author="Chelsey Nieman" w:date="2020-12-28T09:16:00Z" w:initials="CLN">
    <w:p w14:paraId="7CEA7726" w14:textId="10D12806" w:rsidR="00D131D0" w:rsidRDefault="00D131D0">
      <w:pPr>
        <w:pStyle w:val="CommentText"/>
        <w:spacing w:after="0"/>
      </w:pPr>
      <w:r>
        <w:rPr>
          <w:rStyle w:val="CommentReference"/>
        </w:rPr>
        <w:annotationRef/>
      </w:r>
      <w:r>
        <w:t xml:space="preserve">Do we want to add in a citation or two for this relationship? (i.e., Hansen et al., 2015; </w:t>
      </w:r>
      <w:proofErr w:type="spellStart"/>
      <w:r>
        <w:t>Rypel</w:t>
      </w:r>
      <w:proofErr w:type="spellEnd"/>
      <w:r>
        <w:t xml:space="preserve"> et al., 2017; Hansen et al., 2017; </w:t>
      </w:r>
      <w:proofErr w:type="spellStart"/>
      <w:r>
        <w:t>Emble</w:t>
      </w:r>
      <w:proofErr w:type="spellEnd"/>
      <w:r>
        <w:t xml:space="preserve"> et al., 2019). </w:t>
      </w:r>
    </w:p>
  </w:comment>
  <w:comment w:id="765" w:author="Colin Dassow" w:date="2020-12-29T15:10:00Z" w:initials="CD">
    <w:p w14:paraId="09E28227" w14:textId="00DA56D0" w:rsidR="00D131D0" w:rsidRDefault="00D131D0">
      <w:pPr>
        <w:pStyle w:val="CommentText"/>
      </w:pPr>
      <w:r>
        <w:rPr>
          <w:rStyle w:val="CommentReference"/>
        </w:rPr>
        <w:annotationRef/>
      </w:r>
      <w:r>
        <w:t>Good question</w:t>
      </w:r>
      <w:proofErr w:type="gramStart"/>
      <w:r>
        <w:t>….I’m</w:t>
      </w:r>
      <w:proofErr w:type="gramEnd"/>
      <w:r>
        <w:t xml:space="preserve"> not sure if this is the kind of thing that needs citing or not</w:t>
      </w:r>
    </w:p>
  </w:comment>
  <w:comment w:id="766" w:author="Chelsey Nieman" w:date="2020-12-30T09:03:00Z" w:initials="CLN">
    <w:p w14:paraId="56865E6B" w14:textId="20D75B5C" w:rsidR="00D131D0" w:rsidRDefault="00D131D0">
      <w:pPr>
        <w:pStyle w:val="CommentText"/>
      </w:pPr>
      <w:r>
        <w:rPr>
          <w:rStyle w:val="CommentReference"/>
        </w:rPr>
        <w:annotationRef/>
      </w:r>
      <w:r>
        <w:t xml:space="preserve">Let’s not and see if anyone calls us out for it. </w:t>
      </w:r>
    </w:p>
  </w:comment>
  <w:comment w:id="747" w:author="Colin Dassow" w:date="2020-12-17T16:06:00Z" w:initials="CD">
    <w:p w14:paraId="364002C8" w14:textId="0E935B76" w:rsidR="00D131D0" w:rsidRDefault="00D131D0">
      <w:pPr>
        <w:pStyle w:val="CommentText"/>
        <w:spacing w:after="0"/>
      </w:pPr>
      <w:r>
        <w:rPr>
          <w:rStyle w:val="CommentReference"/>
        </w:rPr>
        <w:annotationRef/>
      </w:r>
      <w:r>
        <w:t>Too on the nose?</w:t>
      </w:r>
    </w:p>
  </w:comment>
  <w:comment w:id="748" w:author="Stuart Jones" w:date="2020-12-22T13:42:00Z" w:initials="SJ">
    <w:p w14:paraId="492E7C34" w14:textId="77777777" w:rsidR="00D131D0" w:rsidRDefault="00D131D0">
      <w:pPr>
        <w:pStyle w:val="CommentText"/>
        <w:spacing w:after="0"/>
      </w:pPr>
      <w:r>
        <w:rPr>
          <w:rStyle w:val="CommentReference"/>
        </w:rPr>
        <w:annotationRef/>
      </w:r>
      <w:r>
        <w:t>Seems like we are less worried about avoiding this than in the past, but not sure…</w:t>
      </w:r>
    </w:p>
    <w:p w14:paraId="4F19CFF0" w14:textId="77777777" w:rsidR="00D131D0" w:rsidRDefault="00D131D0">
      <w:pPr>
        <w:pStyle w:val="CommentText"/>
        <w:spacing w:after="0"/>
      </w:pPr>
    </w:p>
    <w:p w14:paraId="2D88752D" w14:textId="3B2EF591" w:rsidR="00D131D0" w:rsidRDefault="00D131D0">
      <w:pPr>
        <w:pStyle w:val="CommentText"/>
        <w:spacing w:after="0"/>
      </w:pPr>
      <w:r>
        <w:t>Definitely want to soften the language to be more like it resembles this, but also other systems so that it can be of general interest</w:t>
      </w:r>
    </w:p>
  </w:comment>
  <w:comment w:id="789" w:author="Chelsey Nieman" w:date="2020-12-28T09:17:00Z" w:initials="CLN">
    <w:p w14:paraId="4B7C73C8" w14:textId="77777777" w:rsidR="00D131D0" w:rsidRDefault="00D131D0" w:rsidP="00827C28">
      <w:pPr>
        <w:pStyle w:val="CommentText"/>
        <w:spacing w:after="0"/>
      </w:pPr>
      <w:r>
        <w:rPr>
          <w:rStyle w:val="CommentReference"/>
        </w:rPr>
        <w:annotationRef/>
      </w:r>
      <w:r>
        <w:t>Greg: I believe this is the same model that Brian Roth et al. (2007) used to test for responses of two species to CWH removals.</w:t>
      </w:r>
    </w:p>
    <w:p w14:paraId="0072A377" w14:textId="77777777" w:rsidR="00D131D0" w:rsidRDefault="00D131D0" w:rsidP="00827C28">
      <w:pPr>
        <w:pStyle w:val="CommentText"/>
        <w:spacing w:after="0"/>
      </w:pPr>
    </w:p>
    <w:p w14:paraId="2154AE28" w14:textId="48F5BD9C" w:rsidR="00D131D0" w:rsidRDefault="00D131D0" w:rsidP="00827C28">
      <w:pPr>
        <w:pStyle w:val="CommentText"/>
        <w:spacing w:after="0"/>
      </w:pPr>
      <w:r w:rsidRPr="002D03D5">
        <w:t>Roth, B.M., I.C. Kaplan</w:t>
      </w:r>
      <w:r w:rsidRPr="002D03D5">
        <w:rPr>
          <w:b/>
          <w:bCs/>
        </w:rPr>
        <w:t xml:space="preserve">, </w:t>
      </w:r>
      <w:r w:rsidRPr="00D540C7">
        <w:t>G.G. Sass</w:t>
      </w:r>
      <w:r w:rsidRPr="002D03D5">
        <w:t xml:space="preserve">, </w:t>
      </w:r>
      <w:r>
        <w:t>P.T. Johnson, A.E. Marburg</w:t>
      </w:r>
      <w:r w:rsidRPr="002D03D5">
        <w:t>, A.C.</w:t>
      </w:r>
      <w:r>
        <w:t xml:space="preserve"> </w:t>
      </w:r>
      <w:proofErr w:type="spellStart"/>
      <w:r w:rsidRPr="002D03D5">
        <w:t>Yannarell</w:t>
      </w:r>
      <w:proofErr w:type="spellEnd"/>
      <w:r w:rsidRPr="002D03D5">
        <w:t>, T.V. Willis, M.G. Turner, and S.R. Carpenter.  2007.  Linking terrestrial and aquatic ecosystems: the role of woody habitat in lake food webs.</w:t>
      </w:r>
      <w:r>
        <w:t xml:space="preserve"> </w:t>
      </w:r>
      <w:r w:rsidRPr="002D03D5">
        <w:t xml:space="preserve">Ecological </w:t>
      </w:r>
      <w:proofErr w:type="gramStart"/>
      <w:r w:rsidRPr="002D03D5">
        <w:t>Modelling  203:439</w:t>
      </w:r>
      <w:proofErr w:type="gramEnd"/>
      <w:r w:rsidRPr="002D03D5">
        <w:t>-452.</w:t>
      </w:r>
    </w:p>
  </w:comment>
  <w:comment w:id="790" w:author="Colin Dassow" w:date="2020-12-29T15:15:00Z" w:initials="CD">
    <w:p w14:paraId="20A88E4B" w14:textId="6AA944C4" w:rsidR="00D131D0" w:rsidRDefault="00D131D0">
      <w:pPr>
        <w:pStyle w:val="CommentText"/>
      </w:pPr>
      <w:r>
        <w:rPr>
          <w:rStyle w:val="CommentReference"/>
        </w:rPr>
        <w:annotationRef/>
      </w:r>
      <w:r>
        <w:t>I looked at the paper and it seems like it, or it’s at least very similar</w:t>
      </w:r>
    </w:p>
  </w:comment>
  <w:comment w:id="802" w:author="Chelsey Nieman" w:date="2020-12-28T09:18:00Z" w:initials="CLN">
    <w:p w14:paraId="5FE7E233" w14:textId="0864BF22" w:rsidR="00D131D0" w:rsidRDefault="00D131D0">
      <w:pPr>
        <w:pStyle w:val="CommentText"/>
        <w:spacing w:after="0"/>
      </w:pPr>
      <w:r>
        <w:rPr>
          <w:rStyle w:val="CommentReference"/>
        </w:rPr>
        <w:annotationRef/>
      </w:r>
      <w:r>
        <w:t xml:space="preserve">Greg: You need some citations here.  I would look at Walter and </w:t>
      </w:r>
      <w:proofErr w:type="spellStart"/>
      <w:r>
        <w:t>Juanes</w:t>
      </w:r>
      <w:proofErr w:type="spellEnd"/>
      <w:r>
        <w:t xml:space="preserve"> (1993) and more recent publications by Robert Ahrens.  I think Ahrens et al. (2015) would </w:t>
      </w:r>
      <w:proofErr w:type="gramStart"/>
      <w:r>
        <w:t>likely  be</w:t>
      </w:r>
      <w:proofErr w:type="gramEnd"/>
      <w:r>
        <w:t xml:space="preserve"> a good one.</w:t>
      </w:r>
    </w:p>
  </w:comment>
  <w:comment w:id="803" w:author="Colin Dassow" w:date="2020-12-29T15:19:00Z" w:initials="CD">
    <w:p w14:paraId="336DE230" w14:textId="44CB9254" w:rsidR="00D131D0" w:rsidRDefault="00D131D0">
      <w:pPr>
        <w:pStyle w:val="CommentText"/>
      </w:pPr>
      <w:r>
        <w:rPr>
          <w:rStyle w:val="CommentReference"/>
        </w:rPr>
        <w:annotationRef/>
      </w:r>
      <w:r>
        <w:t xml:space="preserve">I put </w:t>
      </w:r>
      <w:proofErr w:type="spellStart"/>
      <w:r>
        <w:t>walters</w:t>
      </w:r>
      <w:proofErr w:type="spellEnd"/>
      <w:r>
        <w:t xml:space="preserve"> and </w:t>
      </w:r>
      <w:proofErr w:type="spellStart"/>
      <w:r>
        <w:t>martell</w:t>
      </w:r>
      <w:proofErr w:type="spellEnd"/>
      <w:r>
        <w:t xml:space="preserve"> book here instead as that’s what </w:t>
      </w:r>
      <w:proofErr w:type="spellStart"/>
      <w:r>
        <w:t>biggs</w:t>
      </w:r>
      <w:proofErr w:type="spellEnd"/>
      <w:r>
        <w:t xml:space="preserve"> cites for the same purpose in their paper</w:t>
      </w:r>
    </w:p>
  </w:comment>
  <w:comment w:id="811" w:author="Chelsey Nieman" w:date="2020-12-28T10:38:00Z" w:initials="CLN">
    <w:p w14:paraId="23FE4747" w14:textId="1C112C26" w:rsidR="00D131D0" w:rsidRDefault="00D131D0">
      <w:pPr>
        <w:pStyle w:val="CommentText"/>
        <w:spacing w:after="0"/>
      </w:pPr>
      <w:r>
        <w:rPr>
          <w:rStyle w:val="CommentReference"/>
        </w:rPr>
        <w:annotationRef/>
      </w:r>
      <w:r>
        <w:t xml:space="preserve">Is this table 1 or a supplemental table? </w:t>
      </w:r>
    </w:p>
  </w:comment>
  <w:comment w:id="812" w:author="Colin Dassow" w:date="2020-12-29T15:22:00Z" w:initials="CD">
    <w:p w14:paraId="25233CA9" w14:textId="3C360FF3" w:rsidR="00D131D0" w:rsidRDefault="00D131D0">
      <w:pPr>
        <w:pStyle w:val="CommentText"/>
      </w:pPr>
      <w:r>
        <w:rPr>
          <w:rStyle w:val="CommentReference"/>
        </w:rPr>
        <w:annotationRef/>
      </w:r>
      <w:r>
        <w:t>I think we include this table for now and can always move it to the supplement</w:t>
      </w:r>
    </w:p>
  </w:comment>
  <w:comment w:id="834" w:author="Stuart Jones" w:date="2020-12-17T03:17:00Z" w:initials="SJ">
    <w:p w14:paraId="23707D4A" w14:textId="4AE97374" w:rsidR="00D131D0" w:rsidRDefault="00D131D0">
      <w:pPr>
        <w:pStyle w:val="CommentText"/>
        <w:spacing w:after="0"/>
      </w:pPr>
      <w:r>
        <w:rPr>
          <w:rStyle w:val="CommentReference"/>
        </w:rPr>
        <w:annotationRef/>
      </w:r>
      <w:r>
        <w:t>Could use an I subscript and then get rid of duplicate equations and references to parameters throughout this section</w:t>
      </w:r>
    </w:p>
  </w:comment>
  <w:comment w:id="835" w:author="Colin Dassow" w:date="2020-12-18T08:07:00Z" w:initials="CD">
    <w:p w14:paraId="220739FE" w14:textId="016F5D92" w:rsidR="00D131D0" w:rsidRDefault="00D131D0">
      <w:pPr>
        <w:pStyle w:val="CommentText"/>
        <w:spacing w:after="0"/>
      </w:pPr>
      <w:r>
        <w:rPr>
          <w:rStyle w:val="CommentReference"/>
        </w:rPr>
        <w:annotationRef/>
      </w:r>
      <w:r>
        <w:t>I’m not sure about this, only because of the competition coefficients where both species should be listed as subscripts, how would I handle that?</w:t>
      </w:r>
    </w:p>
  </w:comment>
  <w:comment w:id="836" w:author="Stuart Jones" w:date="2020-12-22T13:58:00Z" w:initials="SJ">
    <w:p w14:paraId="68846FBA" w14:textId="1954DDE5" w:rsidR="00D131D0" w:rsidRDefault="00D131D0">
      <w:pPr>
        <w:pStyle w:val="CommentText"/>
        <w:spacing w:after="0"/>
      </w:pPr>
      <w:r>
        <w:rPr>
          <w:rStyle w:val="CommentReference"/>
        </w:rPr>
        <w:annotationRef/>
      </w:r>
      <w:r>
        <w:t>You can use “</w:t>
      </w:r>
      <w:proofErr w:type="spellStart"/>
      <w:r>
        <w:t>i</w:t>
      </w:r>
      <w:proofErr w:type="spellEnd"/>
      <w:r>
        <w:t>” and “j” for these. For the foraging dynamics on juveniles you’d need a summation term. Maybe it is ok to leave it as is for now…</w:t>
      </w:r>
    </w:p>
  </w:comment>
  <w:comment w:id="837" w:author="Colin Dassow" w:date="2020-12-29T15:22:00Z" w:initials="CD">
    <w:p w14:paraId="2F288A59" w14:textId="0CF9A3F4" w:rsidR="00D131D0" w:rsidRDefault="00D131D0">
      <w:pPr>
        <w:pStyle w:val="CommentText"/>
      </w:pPr>
      <w:r>
        <w:rPr>
          <w:rStyle w:val="CommentReference"/>
        </w:rPr>
        <w:annotationRef/>
      </w:r>
      <w:r>
        <w:t>I think I’m going to leave it for now</w:t>
      </w:r>
    </w:p>
  </w:comment>
  <w:comment w:id="928" w:author="Chelsey Nieman" w:date="2020-12-28T09:20:00Z" w:initials="CLN">
    <w:p w14:paraId="0D9118D3" w14:textId="5008C05D" w:rsidR="00D131D0" w:rsidRDefault="00D131D0">
      <w:pPr>
        <w:pStyle w:val="CommentText"/>
        <w:spacing w:after="0"/>
      </w:pPr>
      <w:r>
        <w:rPr>
          <w:rStyle w:val="CommentReference"/>
        </w:rPr>
        <w:annotationRef/>
      </w:r>
      <w:r>
        <w:t>Greg: This is extraneous because Ricker S-R dynamics are based on density-dependence.</w:t>
      </w:r>
    </w:p>
  </w:comment>
  <w:comment w:id="961" w:author="Chelsey Nieman" w:date="2020-12-23T13:48:00Z" w:initials="CLN">
    <w:p w14:paraId="7808E377" w14:textId="78ACE7E0" w:rsidR="00D131D0" w:rsidRDefault="00D131D0">
      <w:pPr>
        <w:pStyle w:val="CommentText"/>
        <w:spacing w:after="0"/>
      </w:pPr>
      <w:r>
        <w:rPr>
          <w:rStyle w:val="CommentReference"/>
        </w:rPr>
        <w:annotationRef/>
      </w:r>
      <w:r>
        <w:t>Chris: This is of course standard for the models that you are building from. But there’s the inconvenient fact that we have published a paper questioning whether the refuge effects on juvenile mortality are actually all that important. Really I think the jury’s still out on this, but it would be disingenuous not to at least cite/address the Ziegler study. Could say something along the lines of recent evidence raising questions about this dynamic, with cite to Ziegler.</w:t>
      </w:r>
    </w:p>
  </w:comment>
  <w:comment w:id="962" w:author="Colin Dassow" w:date="2020-12-26T11:17:00Z" w:initials="CD">
    <w:p w14:paraId="7E0B0094" w14:textId="34B691AA" w:rsidR="00D131D0" w:rsidRDefault="00D131D0">
      <w:pPr>
        <w:pStyle w:val="CommentText"/>
        <w:spacing w:after="0"/>
      </w:pPr>
      <w:r>
        <w:rPr>
          <w:rStyle w:val="CommentReference"/>
        </w:rPr>
        <w:annotationRef/>
      </w:r>
      <w:r>
        <w:t>This is a good point, I think we should bring it up here and in the discussion</w:t>
      </w:r>
    </w:p>
  </w:comment>
  <w:comment w:id="963" w:author="Colin Dassow" w:date="2020-12-26T11:24:00Z" w:initials="CD">
    <w:p w14:paraId="38D51990" w14:textId="7EB237A3" w:rsidR="00D131D0" w:rsidRDefault="00D131D0">
      <w:pPr>
        <w:pStyle w:val="CommentText"/>
        <w:spacing w:after="0"/>
      </w:pPr>
      <w:r>
        <w:rPr>
          <w:rStyle w:val="CommentReference"/>
        </w:rPr>
        <w:annotationRef/>
      </w:r>
      <w:r>
        <w:t xml:space="preserve">I tried to point out what </w:t>
      </w:r>
      <w:proofErr w:type="spellStart"/>
      <w:r>
        <w:t>chris</w:t>
      </w:r>
      <w:proofErr w:type="spellEnd"/>
      <w:r>
        <w:t xml:space="preserve"> commented above here but also recognize that temperate lakes like we used in his paper may not be representative of all systems?</w:t>
      </w:r>
    </w:p>
  </w:comment>
  <w:comment w:id="984" w:author="Chelsey Nieman" w:date="2020-12-28T11:57:00Z" w:initials="CLN">
    <w:p w14:paraId="1EBEE199" w14:textId="7AAA811D" w:rsidR="00D131D0" w:rsidRDefault="00D131D0">
      <w:pPr>
        <w:pStyle w:val="CommentText"/>
        <w:spacing w:after="0"/>
      </w:pPr>
      <w:r>
        <w:rPr>
          <w:rStyle w:val="CommentReference"/>
        </w:rPr>
        <w:annotationRef/>
      </w:r>
      <w:r>
        <w:t xml:space="preserve">I updated the format of this table to align with ASLO guidelines – the only formatting thing we need to remember is to double space the table. </w:t>
      </w:r>
    </w:p>
  </w:comment>
  <w:comment w:id="1143" w:author="Chelsey Nieman" w:date="2020-11-30T13:54:00Z" w:initials="CLN">
    <w:p w14:paraId="2336319F" w14:textId="77777777" w:rsidR="00D131D0" w:rsidRDefault="00D131D0" w:rsidP="0085205D">
      <w:pPr>
        <w:pStyle w:val="CommentText"/>
        <w:spacing w:after="0"/>
      </w:pPr>
      <w:r>
        <w:rPr>
          <w:rStyle w:val="CommentReference"/>
        </w:rPr>
        <w:annotationRef/>
      </w:r>
      <w:r>
        <w:t xml:space="preserve">I wonder if we want to put this in an appendix? </w:t>
      </w:r>
    </w:p>
    <w:p w14:paraId="711A6EFC" w14:textId="77777777" w:rsidR="00D131D0" w:rsidRDefault="00D131D0" w:rsidP="0085205D">
      <w:pPr>
        <w:pStyle w:val="CommentText"/>
        <w:numPr>
          <w:ilvl w:val="0"/>
          <w:numId w:val="3"/>
        </w:numPr>
        <w:spacing w:after="0"/>
      </w:pPr>
      <w:r>
        <w:t>We should at least have an appendix that lists the parameter values for each of these.</w:t>
      </w:r>
    </w:p>
    <w:p w14:paraId="27AA310D" w14:textId="1E20ABAA" w:rsidR="00D131D0" w:rsidRDefault="00D131D0" w:rsidP="0085205D">
      <w:pPr>
        <w:pStyle w:val="CommentText"/>
        <w:spacing w:after="0"/>
      </w:pPr>
      <w:r>
        <w:t>I can format this as a table so it looks nice (when we get closer to polished)</w:t>
      </w:r>
    </w:p>
  </w:comment>
  <w:comment w:id="1144" w:author="Colin Dassow" w:date="2020-12-01T16:09:00Z" w:initials="CD">
    <w:p w14:paraId="51C6AEB1" w14:textId="3EF7DFCB" w:rsidR="00D131D0" w:rsidRDefault="00D131D0">
      <w:pPr>
        <w:pStyle w:val="CommentText"/>
        <w:spacing w:after="0"/>
      </w:pPr>
      <w:r>
        <w:rPr>
          <w:rStyle w:val="CommentReference"/>
        </w:rPr>
        <w:annotationRef/>
      </w:r>
      <w:proofErr w:type="spellStart"/>
      <w:r>
        <w:t>Ya</w:t>
      </w:r>
      <w:proofErr w:type="spellEnd"/>
      <w:r>
        <w:t xml:space="preserve"> I think one table with symbols, definitions, and values for those that are held constant.</w:t>
      </w:r>
    </w:p>
  </w:comment>
  <w:comment w:id="1262" w:author="Chelsey Nieman" w:date="2020-12-28T10:43:00Z" w:initials="CLN">
    <w:p w14:paraId="1D72B2BC" w14:textId="4F3DCB5D" w:rsidR="00D131D0" w:rsidRDefault="00D131D0">
      <w:pPr>
        <w:pStyle w:val="CommentText"/>
        <w:spacing w:after="0"/>
      </w:pPr>
      <w:r>
        <w:rPr>
          <w:rStyle w:val="CommentReference"/>
        </w:rPr>
        <w:annotationRef/>
      </w:r>
      <w:r>
        <w:t>I kind of arbitrarily split this paragraph into two – it was really bulky.</w:t>
      </w:r>
    </w:p>
  </w:comment>
  <w:comment w:id="1271" w:author="Colin Dassow" w:date="2020-12-30T09:28:00Z" w:initials="CD">
    <w:p w14:paraId="3AA8B063" w14:textId="1E903DF4" w:rsidR="00D131D0" w:rsidRDefault="00D131D0">
      <w:pPr>
        <w:pStyle w:val="CommentText"/>
      </w:pPr>
      <w:r>
        <w:rPr>
          <w:rStyle w:val="CommentReference"/>
        </w:rPr>
        <w:annotationRef/>
      </w:r>
      <w:r>
        <w:t>Does it make sense to cite the figure that represents each experiment here to make that link in the reader’s mind?</w:t>
      </w:r>
    </w:p>
  </w:comment>
  <w:comment w:id="1273" w:author="Stuart Jones" w:date="2020-12-22T14:01:00Z" w:initials="SJ">
    <w:p w14:paraId="5293F8A4" w14:textId="6B73A02E" w:rsidR="00D131D0" w:rsidRDefault="00D131D0">
      <w:pPr>
        <w:pStyle w:val="CommentText"/>
        <w:spacing w:after="0"/>
      </w:pPr>
      <w:r>
        <w:rPr>
          <w:rStyle w:val="CommentReference"/>
        </w:rPr>
        <w:annotationRef/>
      </w:r>
      <w:r>
        <w:t>???</w:t>
      </w:r>
    </w:p>
  </w:comment>
  <w:comment w:id="1275" w:author="Stuart Jones" w:date="2020-12-22T14:03:00Z" w:initials="SJ">
    <w:p w14:paraId="44B63563" w14:textId="1712A1D9" w:rsidR="00D131D0" w:rsidRDefault="00D131D0">
      <w:pPr>
        <w:pStyle w:val="CommentText"/>
        <w:spacing w:after="0"/>
      </w:pPr>
      <w:r>
        <w:rPr>
          <w:rStyle w:val="CommentReference"/>
        </w:rPr>
        <w:annotationRef/>
      </w:r>
      <w:r>
        <w:t>Could tie these to hypotheses from introduction a bit better</w:t>
      </w:r>
    </w:p>
  </w:comment>
  <w:comment w:id="1276" w:author="Colin Dassow" w:date="2020-12-26T11:52:00Z" w:initials="CD">
    <w:p w14:paraId="3751C86C" w14:textId="64C112E3" w:rsidR="00D131D0" w:rsidRPr="00935002" w:rsidRDefault="00D131D0" w:rsidP="00935002">
      <w:pPr>
        <w:pStyle w:val="CommentText"/>
        <w:spacing w:after="0"/>
      </w:pPr>
      <w:r>
        <w:rPr>
          <w:rStyle w:val="CommentReference"/>
        </w:rPr>
        <w:annotationRef/>
      </w:r>
      <w:r>
        <w:t>I think we’ve done this now</w:t>
      </w:r>
    </w:p>
  </w:comment>
  <w:comment w:id="1307" w:author="Chelsey Nieman" w:date="2020-12-28T09:38:00Z" w:initials="CLN">
    <w:p w14:paraId="78D583A4" w14:textId="2FD27A85" w:rsidR="00D131D0" w:rsidRDefault="00D131D0">
      <w:pPr>
        <w:pStyle w:val="CommentText"/>
        <w:spacing w:after="0"/>
      </w:pPr>
      <w:r>
        <w:rPr>
          <w:rStyle w:val="CommentReference"/>
        </w:rPr>
        <w:annotationRef/>
      </w:r>
      <w:r>
        <w:t>Greg: Playing reviewer devil’s advocate, did you conduct any sensitivity analyses on your model parameters?  Which ones result in big changes when only changed a bit?  Which ones are more robust to larger changes?</w:t>
      </w:r>
    </w:p>
  </w:comment>
  <w:comment w:id="1308" w:author="Stuart Jones" w:date="2020-12-22T14:02:00Z" w:initials="SJ">
    <w:p w14:paraId="32DE549E" w14:textId="49E72D00" w:rsidR="00D131D0" w:rsidRDefault="00D131D0">
      <w:pPr>
        <w:pStyle w:val="CommentText"/>
        <w:spacing w:after="0"/>
      </w:pPr>
      <w:r>
        <w:rPr>
          <w:rStyle w:val="CommentReference"/>
        </w:rPr>
        <w:annotationRef/>
      </w:r>
      <w:r>
        <w:t>Need to add benefits (and perhaps cost) calculations if that comes into the results.</w:t>
      </w:r>
    </w:p>
  </w:comment>
  <w:comment w:id="1311" w:author="Colin Dassow" w:date="2020-11-05T10:12:00Z" w:initials="CD">
    <w:p w14:paraId="0F63DCAE" w14:textId="19722060" w:rsidR="00D131D0" w:rsidRDefault="00D131D0">
      <w:pPr>
        <w:pStyle w:val="CommentText"/>
        <w:spacing w:after="0"/>
      </w:pPr>
      <w:r>
        <w:rPr>
          <w:rStyle w:val="CommentReference"/>
        </w:rPr>
        <w:annotationRef/>
      </w:r>
      <w:r>
        <w:t xml:space="preserve">I’ve been thinking about measuring outcomes in terms of which species is more abundant with the goal of species 1 being most abundant. </w:t>
      </w:r>
    </w:p>
    <w:p w14:paraId="4394D60F" w14:textId="3FE4CF0C" w:rsidR="00D131D0" w:rsidRDefault="00D131D0">
      <w:pPr>
        <w:pStyle w:val="CommentText"/>
        <w:spacing w:after="0"/>
      </w:pPr>
    </w:p>
    <w:p w14:paraId="47E7D1C8" w14:textId="1DD0D529" w:rsidR="00D131D0" w:rsidRDefault="00D131D0">
      <w:pPr>
        <w:pStyle w:val="CommentText"/>
        <w:spacing w:after="0"/>
      </w:pPr>
      <w:r>
        <w:t>Should we think about other ways to measure outcomes? Angler satisfaction? I don’t think this would need to be too complicated, set a value for each species (I’m assuming species 1 values would be higher than species 2) then multiply by abundance and sum across species to get total value to anglers?</w:t>
      </w:r>
    </w:p>
  </w:comment>
  <w:comment w:id="1312" w:author="Stuart Jones" w:date="2020-12-17T03:33:00Z" w:initials="SJ">
    <w:p w14:paraId="29E5F105" w14:textId="5A65EAF1" w:rsidR="00D131D0" w:rsidRDefault="00D131D0">
      <w:pPr>
        <w:pStyle w:val="CommentText"/>
        <w:spacing w:after="0"/>
      </w:pPr>
      <w:r>
        <w:rPr>
          <w:rStyle w:val="CommentReference"/>
        </w:rPr>
        <w:annotationRef/>
      </w:r>
      <w:r>
        <w:t>Might be interesting to try. I also wondered about something similar from the manager’s perspective. “efficiency” or cost effectiveness of management actions…</w:t>
      </w:r>
    </w:p>
  </w:comment>
  <w:comment w:id="1317" w:author="Colin Dassow" w:date="2020-12-26T12:10:00Z" w:initials="CD">
    <w:p w14:paraId="54F824BC" w14:textId="456FA714" w:rsidR="00D131D0" w:rsidRDefault="00D131D0">
      <w:pPr>
        <w:pStyle w:val="CommentText"/>
        <w:spacing w:after="0"/>
      </w:pPr>
      <w:r>
        <w:rPr>
          <w:rStyle w:val="CommentReference"/>
        </w:rPr>
        <w:annotationRef/>
      </w:r>
      <w:r>
        <w:t xml:space="preserve">Double check that when all </w:t>
      </w:r>
      <w:proofErr w:type="spellStart"/>
      <w:r>
        <w:t>parms</w:t>
      </w:r>
      <w:proofErr w:type="spellEnd"/>
      <w:r>
        <w:t xml:space="preserve"> are the same refuge changes can drive stable states. Or maybe it’s best to leave out these kinds of scenarios altogether since they’re not relevant given the system we’re mimicking?</w:t>
      </w:r>
    </w:p>
  </w:comment>
  <w:comment w:id="1320" w:author="Chelsey Nieman" w:date="2020-12-23T13:48:00Z" w:initials="CLN">
    <w:p w14:paraId="70F7F827" w14:textId="4C65ECD4" w:rsidR="00D131D0" w:rsidRDefault="00D131D0">
      <w:pPr>
        <w:pStyle w:val="CommentText"/>
        <w:spacing w:after="0"/>
      </w:pPr>
      <w:r>
        <w:rPr>
          <w:rStyle w:val="CommentReference"/>
        </w:rPr>
        <w:annotationRef/>
      </w:r>
      <w:r>
        <w:t>Chris: Seems like it ought to be possible to give a more definitive answer here than one based on “model behavior” – the equations for the equilibria would tell you what parameters are important. If you’re going to rely on “’model behavior” to make this assertion, a careful reviewer would ask you to explore the model behavior much more exhaustively than you have done here.</w:t>
      </w:r>
    </w:p>
  </w:comment>
  <w:comment w:id="1321" w:author="Colin Dassow" w:date="2020-12-26T12:02:00Z" w:initials="CD">
    <w:p w14:paraId="0FA3C6C3" w14:textId="0B0FA3A7" w:rsidR="00D131D0" w:rsidRDefault="00D131D0">
      <w:pPr>
        <w:pStyle w:val="CommentText"/>
        <w:spacing w:after="0"/>
      </w:pPr>
      <w:r>
        <w:rPr>
          <w:rStyle w:val="CommentReference"/>
        </w:rPr>
        <w:annotationRef/>
      </w:r>
      <w:r>
        <w:t xml:space="preserve">This is a good point. I wonder if taking the ‘model behavior’ language out and pointing towards some work in the supplement (which I can easily include) that shows when all else is equal, harvest, starting </w:t>
      </w:r>
      <w:proofErr w:type="spellStart"/>
      <w:r>
        <w:t>abund</w:t>
      </w:r>
      <w:proofErr w:type="spellEnd"/>
      <w:r>
        <w:t xml:space="preserve">, and refuge drive stable states. Varying some life history </w:t>
      </w:r>
      <w:proofErr w:type="spellStart"/>
      <w:r>
        <w:t>parms</w:t>
      </w:r>
      <w:proofErr w:type="spellEnd"/>
      <w:r>
        <w:t xml:space="preserve"> has a </w:t>
      </w:r>
      <w:proofErr w:type="gramStart"/>
      <w:r>
        <w:t>larger  effect</w:t>
      </w:r>
      <w:proofErr w:type="gramEnd"/>
      <w:r>
        <w:t xml:space="preserve"> than others. Alternate stable states still exist but what drives them is complicated by different life history </w:t>
      </w:r>
      <w:proofErr w:type="spellStart"/>
      <w:r>
        <w:t>parms</w:t>
      </w:r>
      <w:proofErr w:type="spellEnd"/>
      <w:r>
        <w:t>.</w:t>
      </w:r>
    </w:p>
    <w:p w14:paraId="7205F3EA" w14:textId="515E4641" w:rsidR="00D131D0" w:rsidRDefault="00D131D0">
      <w:pPr>
        <w:pStyle w:val="CommentText"/>
        <w:spacing w:after="0"/>
      </w:pPr>
    </w:p>
    <w:p w14:paraId="28BA150A" w14:textId="5C4B03D0" w:rsidR="00D131D0" w:rsidRDefault="00D131D0">
      <w:pPr>
        <w:pStyle w:val="CommentText"/>
        <w:spacing w:after="0"/>
      </w:pPr>
      <w:r>
        <w:t>We could also maybe point toward Biggs’s paper here to back up alternate stable states but we’ve change the model enough that it may not apply anymore.</w:t>
      </w:r>
    </w:p>
  </w:comment>
  <w:comment w:id="1322" w:author="Chelsey Nieman" w:date="2020-12-28T10:44:00Z" w:initials="CLN">
    <w:p w14:paraId="564BFC71" w14:textId="6BAF9583" w:rsidR="00D131D0" w:rsidRDefault="00D131D0">
      <w:pPr>
        <w:pStyle w:val="CommentText"/>
        <w:spacing w:after="0"/>
      </w:pPr>
      <w:r>
        <w:rPr>
          <w:rStyle w:val="CommentReference"/>
        </w:rPr>
        <w:annotationRef/>
      </w:r>
      <w:r>
        <w:t xml:space="preserve">I think that putting some quick </w:t>
      </w:r>
      <w:proofErr w:type="spellStart"/>
      <w:r>
        <w:t>maths</w:t>
      </w:r>
      <w:proofErr w:type="spellEnd"/>
      <w:r>
        <w:t xml:space="preserve"> in a supplement that show the ‘all else being equal behavior’ and show the drivers within the model might be the way to go. It’s a pretty simple way to get at this point and not change much of what is going on in the narrative. I agree with Chris that putting in some equilibrium solutions into the supplement might let us get away with what we say in this section? </w:t>
      </w:r>
    </w:p>
  </w:comment>
  <w:comment w:id="1324" w:author="Stuart Jones" w:date="2020-12-22T14:07:00Z" w:initials="SJ">
    <w:p w14:paraId="656D26AE" w14:textId="77777777" w:rsidR="00D131D0" w:rsidRDefault="00D131D0" w:rsidP="007D591A">
      <w:pPr>
        <w:pStyle w:val="CommentText"/>
        <w:spacing w:after="0"/>
      </w:pPr>
      <w:r>
        <w:rPr>
          <w:rStyle w:val="CommentReference"/>
        </w:rPr>
        <w:annotationRef/>
      </w:r>
      <w:r>
        <w:t>This is a good summary and maybe should be the topic sentence???</w:t>
      </w:r>
    </w:p>
  </w:comment>
  <w:comment w:id="1327" w:author="Stuart Jones" w:date="2020-12-22T14:03:00Z" w:initials="SJ">
    <w:p w14:paraId="40D7C3B2" w14:textId="222C2C1B" w:rsidR="00D131D0" w:rsidRDefault="00D131D0">
      <w:pPr>
        <w:pStyle w:val="CommentText"/>
        <w:spacing w:after="0"/>
      </w:pPr>
      <w:r>
        <w:rPr>
          <w:rStyle w:val="CommentReference"/>
        </w:rPr>
        <w:annotationRef/>
      </w:r>
      <w:r>
        <w:t>Regime shifts?</w:t>
      </w:r>
    </w:p>
  </w:comment>
  <w:comment w:id="1328" w:author="Stuart Jones" w:date="2020-12-22T14:04:00Z" w:initials="SJ">
    <w:p w14:paraId="13A4BE36" w14:textId="6ED82FF2" w:rsidR="00D131D0" w:rsidRDefault="00D131D0">
      <w:pPr>
        <w:pStyle w:val="CommentText"/>
        <w:spacing w:after="0"/>
      </w:pPr>
      <w:r>
        <w:rPr>
          <w:rStyle w:val="CommentReference"/>
        </w:rPr>
        <w:annotationRef/>
      </w:r>
      <w:proofErr w:type="spellStart"/>
      <w:r>
        <w:t>Youu</w:t>
      </w:r>
      <w:proofErr w:type="spellEnd"/>
      <w:r>
        <w:t xml:space="preserve"> never said you were running these </w:t>
      </w:r>
      <w:proofErr w:type="spellStart"/>
      <w:r>
        <w:t>simluations</w:t>
      </w:r>
      <w:proofErr w:type="spellEnd"/>
      <w:r>
        <w:t xml:space="preserve"> in the methods…</w:t>
      </w:r>
    </w:p>
  </w:comment>
  <w:comment w:id="1329" w:author="Colin Dassow" w:date="2020-12-22T16:10:00Z" w:initials="CD">
    <w:p w14:paraId="0BA3431F" w14:textId="7B397812" w:rsidR="00D131D0" w:rsidRDefault="00D131D0">
      <w:pPr>
        <w:pStyle w:val="CommentText"/>
        <w:spacing w:after="0"/>
      </w:pPr>
      <w:r>
        <w:rPr>
          <w:rStyle w:val="CommentReference"/>
        </w:rPr>
        <w:annotationRef/>
      </w:r>
      <w:r>
        <w:t xml:space="preserve">True, I just did this to prove the model worked the way we thought it would and then put a fig in the supplement. </w:t>
      </w:r>
    </w:p>
  </w:comment>
  <w:comment w:id="1331" w:author="Chelsey Nieman" w:date="2020-12-18T15:21:00Z" w:initials="CLN">
    <w:p w14:paraId="7F35C5A4" w14:textId="77777777" w:rsidR="00D131D0" w:rsidRDefault="00D131D0" w:rsidP="00261A1B">
      <w:pPr>
        <w:pStyle w:val="CommentText"/>
        <w:spacing w:after="0"/>
      </w:pPr>
      <w:r>
        <w:rPr>
          <w:rStyle w:val="CommentReference"/>
        </w:rPr>
        <w:annotationRef/>
      </w:r>
      <w:r>
        <w:t xml:space="preserve">1. model behavior – species dynamics and alternate stable states. </w:t>
      </w:r>
    </w:p>
  </w:comment>
  <w:comment w:id="1333" w:author="Stuart Jones" w:date="2020-12-22T14:05:00Z" w:initials="SJ">
    <w:p w14:paraId="397EF73B" w14:textId="77777777" w:rsidR="00D131D0" w:rsidRDefault="00D131D0">
      <w:pPr>
        <w:pStyle w:val="CommentText"/>
        <w:spacing w:after="0"/>
      </w:pPr>
      <w:r>
        <w:rPr>
          <w:rStyle w:val="CommentReference"/>
        </w:rPr>
        <w:annotationRef/>
      </w:r>
      <w:proofErr w:type="gramStart"/>
      <w:r>
        <w:t>So</w:t>
      </w:r>
      <w:proofErr w:type="gramEnd"/>
      <w:r>
        <w:t xml:space="preserve"> habitat doesn’t cause regime shifts, but harvest does?</w:t>
      </w:r>
    </w:p>
    <w:p w14:paraId="263C8D6C" w14:textId="77777777" w:rsidR="00D131D0" w:rsidRDefault="00D131D0">
      <w:pPr>
        <w:pStyle w:val="CommentText"/>
        <w:spacing w:after="0"/>
      </w:pPr>
    </w:p>
    <w:p w14:paraId="76B43B17" w14:textId="1C39A8D4" w:rsidR="00D131D0" w:rsidRDefault="00D131D0">
      <w:pPr>
        <w:pStyle w:val="CommentText"/>
        <w:spacing w:after="0"/>
      </w:pPr>
      <w:r>
        <w:t>Need a good conceptual topic sentence for this paragraph!</w:t>
      </w:r>
    </w:p>
  </w:comment>
  <w:comment w:id="1334" w:author="Colin Dassow" w:date="2020-12-22T16:11:00Z" w:initials="CD">
    <w:p w14:paraId="5C265E8D" w14:textId="38CD6FB6" w:rsidR="00D131D0" w:rsidRDefault="00D131D0">
      <w:pPr>
        <w:pStyle w:val="CommentText"/>
        <w:spacing w:after="0"/>
      </w:pPr>
      <w:r>
        <w:rPr>
          <w:rStyle w:val="CommentReference"/>
        </w:rPr>
        <w:annotationRef/>
      </w:r>
      <w:r>
        <w:t>Here we’re not changing habitat, I see now how the sentence before this muddies this up a bit since the simulation that one is referring to in the supplement is different from this one. We’ll have to clear this up.</w:t>
      </w:r>
    </w:p>
  </w:comment>
  <w:comment w:id="1337" w:author="Chelsey Nieman" w:date="2020-12-18T15:21:00Z" w:initials="CLN">
    <w:p w14:paraId="39E6983E" w14:textId="77777777" w:rsidR="00D131D0" w:rsidRDefault="00D131D0" w:rsidP="000D3F5B">
      <w:pPr>
        <w:pStyle w:val="CommentText"/>
        <w:spacing w:after="0"/>
      </w:pPr>
      <w:r>
        <w:rPr>
          <w:rStyle w:val="CommentReference"/>
        </w:rPr>
        <w:annotationRef/>
      </w:r>
      <w:r>
        <w:t xml:space="preserve">1. model behavior – species dynamics and alternate stable states. </w:t>
      </w:r>
    </w:p>
  </w:comment>
  <w:comment w:id="1348" w:author="Stuart Jones" w:date="2020-12-22T14:05:00Z" w:initials="SJ">
    <w:p w14:paraId="6B0E97F1" w14:textId="6E2C1FA1" w:rsidR="00D131D0" w:rsidRDefault="00D131D0">
      <w:pPr>
        <w:pStyle w:val="CommentText"/>
        <w:spacing w:after="0"/>
      </w:pPr>
      <w:r>
        <w:rPr>
          <w:rStyle w:val="CommentReference"/>
        </w:rPr>
        <w:annotationRef/>
      </w:r>
      <w:r>
        <w:t>The combination of numbers for harvest with Species 1 and Species 2 makes this hard to follow. Either use “low” and “high” harvest or could we give Species 1 and 2 names like “desired” and “opportunistic” or “harvest” and “catch-release”?</w:t>
      </w:r>
    </w:p>
  </w:comment>
  <w:comment w:id="1349" w:author="Chelsey Nieman" w:date="2020-12-23T10:50:00Z" w:initials="CLN">
    <w:p w14:paraId="77E15A61" w14:textId="07615C6F" w:rsidR="00D131D0" w:rsidRDefault="00D131D0">
      <w:pPr>
        <w:pStyle w:val="CommentText"/>
        <w:spacing w:after="0"/>
      </w:pPr>
      <w:r>
        <w:rPr>
          <w:rStyle w:val="CommentReference"/>
        </w:rPr>
        <w:annotationRef/>
      </w:r>
      <w:r>
        <w:t xml:space="preserve">I vote that we go with ‘low’, ‘moderate’, and ‘high’ harvest rates? I think putting numbers on harvest (when it is </w:t>
      </w:r>
      <w:proofErr w:type="spellStart"/>
      <w:r>
        <w:t>qE</w:t>
      </w:r>
      <w:proofErr w:type="spellEnd"/>
      <w:r>
        <w:t xml:space="preserve">) is a little abstract? And that putting it in relative terms make a little more sense? </w:t>
      </w:r>
    </w:p>
  </w:comment>
  <w:comment w:id="1352" w:author="Chelsey Nieman" w:date="2020-12-23T10:19:00Z" w:initials="CLN">
    <w:p w14:paraId="66F768CA" w14:textId="5CD935BA" w:rsidR="00D131D0" w:rsidRDefault="00D131D0">
      <w:pPr>
        <w:pStyle w:val="CommentText"/>
        <w:spacing w:after="0"/>
      </w:pPr>
      <w:r>
        <w:rPr>
          <w:rStyle w:val="CommentReference"/>
        </w:rPr>
        <w:annotationRef/>
      </w:r>
      <w:r>
        <w:t>I moved these down to the end of this paragraph – it feels weird to be putting in results where we directly reference the supplement right up at the beginning of the result section.</w:t>
      </w:r>
    </w:p>
  </w:comment>
  <w:comment w:id="1353" w:author="Colin Dassow" w:date="2020-12-26T12:15:00Z" w:initials="CD">
    <w:p w14:paraId="426AF9A1" w14:textId="15936CF6" w:rsidR="00D131D0" w:rsidRDefault="00D131D0">
      <w:pPr>
        <w:pStyle w:val="CommentText"/>
        <w:spacing w:after="0"/>
      </w:pPr>
      <w:r>
        <w:rPr>
          <w:rStyle w:val="CommentReference"/>
        </w:rPr>
        <w:annotationRef/>
      </w:r>
      <w:r>
        <w:t>That’s a good point. I’m not sure if they fit well here to me or if I’ve just been staring at this too long and it’s actually fine but I’m going to see if it makes sense to put them somewhere else</w:t>
      </w:r>
    </w:p>
  </w:comment>
  <w:comment w:id="1356" w:author="Stuart Jones" w:date="2020-12-22T14:04:00Z" w:initials="SJ">
    <w:p w14:paraId="5ADCB50A" w14:textId="77777777" w:rsidR="00D131D0" w:rsidRDefault="00D131D0" w:rsidP="007D591A">
      <w:pPr>
        <w:pStyle w:val="CommentText"/>
        <w:spacing w:after="0"/>
      </w:pPr>
      <w:r>
        <w:rPr>
          <w:rStyle w:val="CommentReference"/>
        </w:rPr>
        <w:annotationRef/>
      </w:r>
      <w:proofErr w:type="spellStart"/>
      <w:r>
        <w:t>Youu</w:t>
      </w:r>
      <w:proofErr w:type="spellEnd"/>
      <w:r>
        <w:t xml:space="preserve"> never said you were running these </w:t>
      </w:r>
      <w:proofErr w:type="spellStart"/>
      <w:r>
        <w:t>simluations</w:t>
      </w:r>
      <w:proofErr w:type="spellEnd"/>
      <w:r>
        <w:t xml:space="preserve"> in the methods…</w:t>
      </w:r>
    </w:p>
  </w:comment>
  <w:comment w:id="1357" w:author="Colin Dassow" w:date="2020-12-22T16:10:00Z" w:initials="CD">
    <w:p w14:paraId="601A2B2E" w14:textId="77777777" w:rsidR="00D131D0" w:rsidRDefault="00D131D0" w:rsidP="007D591A">
      <w:pPr>
        <w:pStyle w:val="CommentText"/>
        <w:spacing w:after="0"/>
      </w:pPr>
      <w:r>
        <w:rPr>
          <w:rStyle w:val="CommentReference"/>
        </w:rPr>
        <w:annotationRef/>
      </w:r>
      <w:r>
        <w:t xml:space="preserve">True, I just did this to prove the model worked the way we thought it would and then put a fig in the supplement. </w:t>
      </w:r>
    </w:p>
  </w:comment>
  <w:comment w:id="1362" w:author="Stuart Jones" w:date="2020-12-22T14:07:00Z" w:initials="SJ">
    <w:p w14:paraId="2DC65BC0" w14:textId="3F0A8C37" w:rsidR="00D131D0" w:rsidRDefault="00D131D0">
      <w:pPr>
        <w:pStyle w:val="CommentText"/>
        <w:spacing w:after="0"/>
      </w:pPr>
      <w:r>
        <w:rPr>
          <w:rStyle w:val="CommentReference"/>
        </w:rPr>
        <w:annotationRef/>
      </w:r>
      <w:r>
        <w:t>This is a good summary and maybe should be the topic sentence???</w:t>
      </w:r>
    </w:p>
  </w:comment>
  <w:comment w:id="1365" w:author="Chelsey Nieman" w:date="2020-12-18T15:22:00Z" w:initials="CLN">
    <w:p w14:paraId="787D18A8" w14:textId="77777777" w:rsidR="00D131D0" w:rsidRDefault="00D131D0" w:rsidP="007C320D">
      <w:pPr>
        <w:pStyle w:val="CommentText"/>
        <w:spacing w:after="0"/>
      </w:pPr>
      <w:r>
        <w:rPr>
          <w:rStyle w:val="CommentReference"/>
        </w:rPr>
        <w:annotationRef/>
      </w:r>
      <w:r>
        <w:t xml:space="preserve">2. </w:t>
      </w:r>
      <w:r>
        <w:rPr>
          <w:rFonts w:ascii="Times New Roman" w:hAnsi="Times New Roman" w:cs="Times New Roman"/>
        </w:rPr>
        <w:t xml:space="preserve">implications of active management of only one species (species 1) </w:t>
      </w:r>
      <w:r w:rsidRPr="00816A47">
        <w:rPr>
          <w:rFonts w:ascii="Times New Roman" w:hAnsi="Times New Roman" w:cs="Times New Roman"/>
          <w:i/>
          <w:iCs/>
        </w:rPr>
        <w:t>versus</w:t>
      </w:r>
      <w:r>
        <w:rPr>
          <w:rFonts w:ascii="Times New Roman" w:hAnsi="Times New Roman" w:cs="Times New Roman"/>
        </w:rPr>
        <w:t xml:space="preserve"> both species </w:t>
      </w:r>
      <w:r>
        <w:rPr>
          <w:rStyle w:val="CommentReference"/>
        </w:rPr>
        <w:annotationRef/>
      </w:r>
      <w:r>
        <w:rPr>
          <w:rFonts w:ascii="Times New Roman" w:hAnsi="Times New Roman" w:cs="Times New Roman"/>
        </w:rPr>
        <w:t>(species 1 and 2), and the resultant influence on species dynamics</w:t>
      </w:r>
    </w:p>
  </w:comment>
  <w:comment w:id="1366" w:author="Stuart Jones" w:date="2020-12-22T14:07:00Z" w:initials="SJ">
    <w:p w14:paraId="2FC318C9" w14:textId="77777777" w:rsidR="00D131D0" w:rsidRDefault="00D131D0">
      <w:pPr>
        <w:pStyle w:val="CommentText"/>
        <w:spacing w:after="0"/>
      </w:pPr>
      <w:r>
        <w:rPr>
          <w:rStyle w:val="CommentReference"/>
        </w:rPr>
        <w:annotationRef/>
      </w:r>
      <w:r>
        <w:t>The methods should better describe what is meant by this…</w:t>
      </w:r>
    </w:p>
    <w:p w14:paraId="472D0B62" w14:textId="77777777" w:rsidR="00D131D0" w:rsidRDefault="00D131D0">
      <w:pPr>
        <w:pStyle w:val="CommentText"/>
        <w:spacing w:after="0"/>
      </w:pPr>
    </w:p>
    <w:p w14:paraId="12B20282" w14:textId="7476D692" w:rsidR="00D131D0" w:rsidRDefault="00D131D0">
      <w:pPr>
        <w:pStyle w:val="CommentText"/>
        <w:spacing w:after="0"/>
      </w:pPr>
      <w:r>
        <w:t xml:space="preserve">Is the intention to have simulations </w:t>
      </w:r>
      <w:proofErr w:type="spellStart"/>
      <w:r>
        <w:t>wehre</w:t>
      </w:r>
      <w:proofErr w:type="spellEnd"/>
      <w:r>
        <w:t xml:space="preserve"> the manager “knows” that the interactions exist between the species or doesn’t? OR Is the intention that the simulations just have harvest limits or stocking on both species instead of just one?</w:t>
      </w:r>
    </w:p>
  </w:comment>
  <w:comment w:id="1367" w:author="Colin Dassow" w:date="2020-12-26T12:27:00Z" w:initials="CD">
    <w:p w14:paraId="2DE6F2D0" w14:textId="191C18B8" w:rsidR="00D131D0" w:rsidRDefault="00D131D0">
      <w:pPr>
        <w:pStyle w:val="CommentText"/>
        <w:spacing w:after="0"/>
      </w:pPr>
      <w:r>
        <w:rPr>
          <w:rStyle w:val="CommentReference"/>
        </w:rPr>
        <w:annotationRef/>
      </w:r>
      <w:r>
        <w:t>Go back to the methods and do this…This is where I left off 12.26.2020 - done</w:t>
      </w:r>
    </w:p>
  </w:comment>
  <w:comment w:id="1383" w:author="Colin Dassow" w:date="2020-12-30T09:40:00Z" w:initials="CD">
    <w:p w14:paraId="014E2E90" w14:textId="7B572CA0" w:rsidR="008C2EAF" w:rsidRDefault="008C2EAF">
      <w:pPr>
        <w:pStyle w:val="CommentText"/>
      </w:pPr>
      <w:r>
        <w:rPr>
          <w:rStyle w:val="CommentReference"/>
        </w:rPr>
        <w:annotationRef/>
      </w:r>
      <w:r>
        <w:t xml:space="preserve">Add another one in here maybe the </w:t>
      </w:r>
      <w:proofErr w:type="spellStart"/>
      <w:r>
        <w:t>lorenzen</w:t>
      </w:r>
      <w:proofErr w:type="spellEnd"/>
      <w:r>
        <w:t xml:space="preserve"> stocking chapter</w:t>
      </w:r>
    </w:p>
  </w:comment>
  <w:comment w:id="1391" w:author="Colin Dassow" w:date="2020-12-30T09:47:00Z" w:initials="CD">
    <w:p w14:paraId="12DE1C92" w14:textId="3F2447F9" w:rsidR="008C2EAF" w:rsidRDefault="008C2EAF">
      <w:pPr>
        <w:pStyle w:val="CommentText"/>
      </w:pPr>
      <w:r>
        <w:rPr>
          <w:rStyle w:val="CommentReference"/>
        </w:rPr>
        <w:annotationRef/>
      </w:r>
      <w:r>
        <w:t>This probably needs more work to back this up. Does stocking speed up the flip at a given harvest level as opposed to no stocking? When stocking does work is it because the number of stocked fish is greater than the number removed?</w:t>
      </w:r>
    </w:p>
  </w:comment>
  <w:comment w:id="1408" w:author="Colin Dassow" w:date="2020-12-27T11:04:00Z" w:initials="CD">
    <w:p w14:paraId="57EF0C45" w14:textId="0276385C" w:rsidR="00D131D0" w:rsidRDefault="00D131D0">
      <w:pPr>
        <w:pStyle w:val="CommentText"/>
        <w:spacing w:after="0"/>
      </w:pPr>
      <w:r>
        <w:rPr>
          <w:rStyle w:val="CommentReference"/>
        </w:rPr>
        <w:annotationRef/>
      </w:r>
      <w:r>
        <w:t xml:space="preserve">This can maybe be </w:t>
      </w:r>
      <w:proofErr w:type="gramStart"/>
      <w:r>
        <w:t>cut,</w:t>
      </w:r>
      <w:proofErr w:type="gramEnd"/>
      <w:r>
        <w:t xml:space="preserve"> I describe this now in the model experiments paragraph of the methods.</w:t>
      </w:r>
    </w:p>
  </w:comment>
  <w:comment w:id="1409" w:author="Chelsey Nieman" w:date="2020-12-28T10:48:00Z" w:initials="CLN">
    <w:p w14:paraId="30523D4F" w14:textId="21AF4C3B" w:rsidR="00D131D0" w:rsidRDefault="00D131D0">
      <w:pPr>
        <w:pStyle w:val="CommentText"/>
        <w:spacing w:after="0"/>
      </w:pPr>
      <w:r>
        <w:rPr>
          <w:rStyle w:val="CommentReference"/>
        </w:rPr>
        <w:annotationRef/>
      </w:r>
      <w:r>
        <w:t xml:space="preserve">I think cutting it might be the right move – we don’t want to re-explain methods in the results section. </w:t>
      </w:r>
    </w:p>
  </w:comment>
  <w:comment w:id="1398" w:author="Stuart Jones" w:date="2020-12-22T14:10:00Z" w:initials="SJ">
    <w:p w14:paraId="53AEA8B9" w14:textId="37FC1804" w:rsidR="00D131D0" w:rsidRDefault="00D131D0">
      <w:pPr>
        <w:pStyle w:val="CommentText"/>
        <w:spacing w:after="0"/>
      </w:pPr>
      <w:r>
        <w:rPr>
          <w:rStyle w:val="CommentReference"/>
        </w:rPr>
        <w:annotationRef/>
      </w:r>
      <w:r>
        <w:t>This seems like the 2</w:t>
      </w:r>
      <w:r w:rsidRPr="00D004EC">
        <w:rPr>
          <w:vertAlign w:val="superscript"/>
        </w:rPr>
        <w:t>nd</w:t>
      </w:r>
      <w:r>
        <w:t xml:space="preserve"> version of my previous comment. Is this really or intention? The introduction set up feels more like the 1</w:t>
      </w:r>
      <w:r w:rsidRPr="00D004EC">
        <w:rPr>
          <w:vertAlign w:val="superscript"/>
        </w:rPr>
        <w:t>st</w:t>
      </w:r>
      <w:r>
        <w:t xml:space="preserve"> version in my previous comment…</w:t>
      </w:r>
    </w:p>
  </w:comment>
  <w:comment w:id="1399" w:author="Colin Dassow" w:date="2020-12-22T16:14:00Z" w:initials="CD">
    <w:p w14:paraId="127E7514" w14:textId="7683BE1C" w:rsidR="00D131D0" w:rsidRDefault="00D131D0">
      <w:pPr>
        <w:pStyle w:val="CommentText"/>
        <w:spacing w:after="0"/>
      </w:pPr>
      <w:r>
        <w:rPr>
          <w:rStyle w:val="CommentReference"/>
        </w:rPr>
        <w:annotationRef/>
      </w:r>
      <w:r>
        <w:t>I think we want this to be about managers recognizing that the interactions are there and using them. That’s what the intro is about, to me at least</w:t>
      </w:r>
    </w:p>
  </w:comment>
  <w:comment w:id="1400" w:author="Colin Dassow" w:date="2020-12-27T10:24:00Z" w:initials="CD">
    <w:p w14:paraId="79263FFD" w14:textId="7ED20E96" w:rsidR="00D131D0" w:rsidRDefault="00D131D0">
      <w:pPr>
        <w:pStyle w:val="CommentText"/>
        <w:spacing w:after="0"/>
      </w:pPr>
      <w:r>
        <w:rPr>
          <w:rStyle w:val="CommentReference"/>
        </w:rPr>
        <w:annotationRef/>
      </w:r>
      <w:r>
        <w:t>Done, I modified the first bit of this chunk</w:t>
      </w:r>
    </w:p>
  </w:comment>
  <w:comment w:id="1419" w:author="Stuart Jones" w:date="2020-12-22T14:10:00Z" w:initials="SJ">
    <w:p w14:paraId="0E7F2171" w14:textId="326B2672" w:rsidR="00D131D0" w:rsidRDefault="00D131D0">
      <w:pPr>
        <w:pStyle w:val="CommentText"/>
        <w:spacing w:after="0"/>
      </w:pPr>
      <w:r>
        <w:rPr>
          <w:rStyle w:val="CommentReference"/>
        </w:rPr>
        <w:annotationRef/>
      </w:r>
      <w:r>
        <w:t>good</w:t>
      </w:r>
    </w:p>
  </w:comment>
  <w:comment w:id="1420" w:author="Colin Dassow" w:date="2020-12-02T16:01:00Z" w:initials="CD">
    <w:p w14:paraId="3673833B" w14:textId="77777777" w:rsidR="00D131D0" w:rsidRDefault="00D131D0" w:rsidP="00261A1B">
      <w:pPr>
        <w:pStyle w:val="CommentText"/>
        <w:spacing w:after="0"/>
      </w:pPr>
      <w:r>
        <w:rPr>
          <w:rStyle w:val="CommentReference"/>
        </w:rPr>
        <w:annotationRef/>
      </w:r>
      <w:r>
        <w:t>Create a supplemental info to show these dynamics.</w:t>
      </w:r>
    </w:p>
  </w:comment>
  <w:comment w:id="1421" w:author="Colin Dassow" w:date="2020-12-22T16:15:00Z" w:initials="CD">
    <w:p w14:paraId="1467D6DE" w14:textId="3A1C308E" w:rsidR="00D131D0" w:rsidRDefault="00D131D0">
      <w:pPr>
        <w:pStyle w:val="CommentText"/>
        <w:spacing w:after="0"/>
      </w:pPr>
      <w:r>
        <w:rPr>
          <w:rStyle w:val="CommentReference"/>
        </w:rPr>
        <w:annotationRef/>
      </w:r>
      <w:r>
        <w:t>Done! Woo!</w:t>
      </w:r>
    </w:p>
  </w:comment>
  <w:comment w:id="1424" w:author="Chelsey Nieman" w:date="2020-12-28T11:59:00Z" w:initials="CLN">
    <w:p w14:paraId="43543E46" w14:textId="65073F6A" w:rsidR="00D131D0" w:rsidRDefault="00D131D0">
      <w:pPr>
        <w:pStyle w:val="CommentText"/>
        <w:spacing w:after="0"/>
      </w:pPr>
      <w:r>
        <w:rPr>
          <w:rStyle w:val="CommentReference"/>
        </w:rPr>
        <w:annotationRef/>
      </w:r>
      <w:r>
        <w:t xml:space="preserve">For each figure, does it make sense to explicitly state which model experiment we are looking at? I think this might make it more clear that we are looking at different simulations for each figure. </w:t>
      </w:r>
    </w:p>
  </w:comment>
  <w:comment w:id="1425" w:author="Colin Dassow" w:date="2020-12-29T15:26:00Z" w:initials="CD">
    <w:p w14:paraId="6A951EB6" w14:textId="20ABF6FF" w:rsidR="00D131D0" w:rsidRDefault="00D131D0">
      <w:pPr>
        <w:pStyle w:val="CommentText"/>
      </w:pPr>
      <w:r>
        <w:rPr>
          <w:rStyle w:val="CommentReference"/>
        </w:rPr>
        <w:annotationRef/>
      </w:r>
      <w:proofErr w:type="spellStart"/>
      <w:r>
        <w:t>Ya</w:t>
      </w:r>
      <w:proofErr w:type="spellEnd"/>
      <w:r>
        <w:t xml:space="preserve"> that might make sense, we would want to number the model experiments then or at least come up with a short-hand label for them then right?</w:t>
      </w:r>
    </w:p>
  </w:comment>
  <w:comment w:id="1426" w:author="Chelsey Nieman" w:date="2020-12-23T13:49:00Z" w:initials="CLN">
    <w:p w14:paraId="72DCE97C" w14:textId="06CBA9E0" w:rsidR="00D131D0" w:rsidRDefault="00D131D0">
      <w:pPr>
        <w:pStyle w:val="CommentText"/>
        <w:spacing w:after="0"/>
      </w:pPr>
      <w:r>
        <w:rPr>
          <w:rStyle w:val="CommentReference"/>
        </w:rPr>
        <w:annotationRef/>
      </w:r>
      <w:r>
        <w:t xml:space="preserve">Chris: In legend, make it clearer which is solid line and which is dashed. Also use clearer wording than “maintain 1, </w:t>
      </w:r>
      <w:proofErr w:type="spellStart"/>
      <w:r>
        <w:t>harv</w:t>
      </w:r>
      <w:proofErr w:type="spellEnd"/>
      <w:r>
        <w:t xml:space="preserve"> 2” etc.</w:t>
      </w:r>
    </w:p>
  </w:comment>
  <w:comment w:id="1427" w:author="Colin Dassow" w:date="2020-12-27T10:25:00Z" w:initials="CD">
    <w:p w14:paraId="4C5A0B37" w14:textId="1427AE85" w:rsidR="00D131D0" w:rsidRDefault="00D131D0">
      <w:pPr>
        <w:pStyle w:val="CommentText"/>
        <w:spacing w:after="0"/>
      </w:pPr>
      <w:r>
        <w:rPr>
          <w:rStyle w:val="CommentReference"/>
        </w:rPr>
        <w:annotationRef/>
      </w:r>
      <w:r>
        <w:t>Get rid of line legend. I’ve added text in caption</w:t>
      </w:r>
    </w:p>
  </w:comment>
  <w:comment w:id="1428" w:author="Stuart Jones" w:date="2020-12-22T14:12:00Z" w:initials="SJ">
    <w:p w14:paraId="60E0D672" w14:textId="46618ADB" w:rsidR="00D131D0" w:rsidRDefault="00D131D0">
      <w:pPr>
        <w:pStyle w:val="CommentText"/>
        <w:spacing w:after="0"/>
      </w:pPr>
      <w:r>
        <w:rPr>
          <w:rStyle w:val="CommentReference"/>
        </w:rPr>
        <w:annotationRef/>
      </w:r>
      <w:r>
        <w:t>The key is confusing… Is the interpretation that the solid line has many more management scenarios where Species 1 dominates because it includes active management of Species 2?</w:t>
      </w:r>
    </w:p>
  </w:comment>
  <w:comment w:id="1429" w:author="Colin Dassow" w:date="2020-12-22T16:16:00Z" w:initials="CD">
    <w:p w14:paraId="41C90E3A" w14:textId="622A919B" w:rsidR="00D131D0" w:rsidRDefault="00D131D0">
      <w:pPr>
        <w:pStyle w:val="CommentText"/>
        <w:spacing w:after="0"/>
      </w:pPr>
      <w:r>
        <w:rPr>
          <w:rStyle w:val="CommentReference"/>
        </w:rPr>
        <w:annotationRef/>
      </w:r>
      <w:r>
        <w:t>Yes, that’s the right take away</w:t>
      </w:r>
    </w:p>
  </w:comment>
  <w:comment w:id="1430" w:author="Chelsey Nieman" w:date="2020-12-23T13:52:00Z" w:initials="CLN">
    <w:p w14:paraId="2F9B0FD4" w14:textId="4455C137" w:rsidR="00D131D0" w:rsidRDefault="00D131D0">
      <w:pPr>
        <w:pStyle w:val="CommentText"/>
        <w:spacing w:after="0"/>
      </w:pPr>
      <w:r>
        <w:rPr>
          <w:rStyle w:val="CommentReference"/>
        </w:rPr>
        <w:annotationRef/>
      </w:r>
      <w:r>
        <w:t xml:space="preserve">How can we make this really obvious in the narrative? </w:t>
      </w:r>
    </w:p>
  </w:comment>
  <w:comment w:id="1431" w:author="Colin Dassow" w:date="2020-12-27T11:02:00Z" w:initials="CD">
    <w:p w14:paraId="76ECCCA3" w14:textId="3F5324DF" w:rsidR="00D131D0" w:rsidRDefault="00D131D0">
      <w:pPr>
        <w:pStyle w:val="CommentText"/>
        <w:spacing w:after="0"/>
      </w:pPr>
      <w:r>
        <w:rPr>
          <w:rStyle w:val="CommentReference"/>
        </w:rPr>
        <w:annotationRef/>
      </w:r>
      <w:r>
        <w:t>I think I’ve done this now?</w:t>
      </w:r>
    </w:p>
  </w:comment>
  <w:comment w:id="1450" w:author="Chelsey Nieman" w:date="2020-12-18T16:14:00Z" w:initials="CLN">
    <w:p w14:paraId="04FF7685" w14:textId="77777777" w:rsidR="00D131D0" w:rsidRDefault="00D131D0" w:rsidP="00261A1B">
      <w:pPr>
        <w:pStyle w:val="CommentText"/>
        <w:spacing w:after="0"/>
      </w:pPr>
      <w:r>
        <w:rPr>
          <w:rStyle w:val="CommentReference"/>
        </w:rPr>
        <w:annotationRef/>
      </w:r>
      <w:r>
        <w:t xml:space="preserve">Is there a number we can put on this harvest parameter? </w:t>
      </w:r>
    </w:p>
  </w:comment>
  <w:comment w:id="1451" w:author="Colin Dassow" w:date="2020-12-19T13:25:00Z" w:initials="CD">
    <w:p w14:paraId="31ED3453" w14:textId="04001BDD" w:rsidR="00D131D0" w:rsidRDefault="00D131D0">
      <w:pPr>
        <w:pStyle w:val="CommentText"/>
        <w:spacing w:after="0"/>
      </w:pPr>
      <w:r>
        <w:rPr>
          <w:rStyle w:val="CommentReference"/>
        </w:rPr>
        <w:annotationRef/>
      </w:r>
      <w:r>
        <w:t xml:space="preserve">I added the rate, I think we’ve gone back on forth on what the units are, in the model the parameter that is set to ‘2’ is </w:t>
      </w:r>
      <w:proofErr w:type="spellStart"/>
      <w:r>
        <w:t>qE</w:t>
      </w:r>
      <w:proofErr w:type="spellEnd"/>
      <w:r>
        <w:t xml:space="preserve"> and then that’s multiplied by abundance. In the Biggs paper they just refer to it as a harvest rate or harvest level.</w:t>
      </w:r>
    </w:p>
  </w:comment>
  <w:comment w:id="1452" w:author="Chelsey Nieman" w:date="2020-12-23T13:49:00Z" w:initials="CLN">
    <w:p w14:paraId="4E88B8DD" w14:textId="26A589A0" w:rsidR="00D131D0" w:rsidRDefault="00D131D0">
      <w:pPr>
        <w:pStyle w:val="CommentText"/>
        <w:spacing w:after="0"/>
      </w:pPr>
      <w:r>
        <w:rPr>
          <w:rStyle w:val="CommentReference"/>
        </w:rPr>
        <w:annotationRef/>
      </w:r>
      <w:r>
        <w:t>Chris: These are high harvest rates, yes? If harvest rate (</w:t>
      </w:r>
      <w:proofErr w:type="spellStart"/>
      <w:r>
        <w:t>qE</w:t>
      </w:r>
      <w:proofErr w:type="spellEnd"/>
      <w:r>
        <w:t xml:space="preserve">) is something like 4 or 6 or 8, the loss term for harvest in Eq. 1 or Eq. 2 is 4x or 6x or 8x of standing stock, right? I guess that doesn’t matter as long as the other </w:t>
      </w:r>
      <w:proofErr w:type="spellStart"/>
      <w:r>
        <w:t>parmameters</w:t>
      </w:r>
      <w:proofErr w:type="spellEnd"/>
      <w:r>
        <w:t xml:space="preserve"> are scaled accordingly – which they must be.</w:t>
      </w:r>
    </w:p>
  </w:comment>
  <w:comment w:id="1456" w:author="Chelsey Nieman" w:date="2020-12-23T13:49:00Z" w:initials="CLN">
    <w:p w14:paraId="55EAD7D0" w14:textId="27D6D492" w:rsidR="00D131D0" w:rsidRDefault="00D131D0">
      <w:pPr>
        <w:pStyle w:val="CommentText"/>
        <w:spacing w:after="0"/>
      </w:pPr>
      <w:r>
        <w:rPr>
          <w:rStyle w:val="CommentReference"/>
        </w:rPr>
        <w:annotationRef/>
      </w:r>
      <w:r>
        <w:t>Chris: What’s counter-intuitive here? You can maintain species 1 by stocking it or by harvesting its competitor – seems pretty intuitive to me.</w:t>
      </w:r>
    </w:p>
  </w:comment>
  <w:comment w:id="1457" w:author="Colin Dassow" w:date="2020-12-27T10:33:00Z" w:initials="CD">
    <w:p w14:paraId="75176BD6" w14:textId="1E90F4D8" w:rsidR="00D131D0" w:rsidRDefault="00D131D0">
      <w:pPr>
        <w:pStyle w:val="CommentText"/>
        <w:spacing w:after="0"/>
      </w:pPr>
      <w:r>
        <w:rPr>
          <w:rStyle w:val="CommentReference"/>
        </w:rPr>
        <w:annotationRef/>
      </w:r>
    </w:p>
  </w:comment>
  <w:comment w:id="1454" w:author="Stuart Jones" w:date="2020-12-22T14:13:00Z" w:initials="SJ">
    <w:p w14:paraId="7503C75E" w14:textId="77777777" w:rsidR="00D131D0" w:rsidRDefault="00D131D0">
      <w:pPr>
        <w:pStyle w:val="CommentText"/>
        <w:spacing w:after="0"/>
      </w:pPr>
      <w:r>
        <w:rPr>
          <w:rStyle w:val="CommentReference"/>
        </w:rPr>
        <w:annotationRef/>
      </w:r>
      <w:r>
        <w:t>This feels more like the introduction set up!!!</w:t>
      </w:r>
    </w:p>
    <w:p w14:paraId="1B347596" w14:textId="77777777" w:rsidR="00D131D0" w:rsidRDefault="00D131D0">
      <w:pPr>
        <w:pStyle w:val="CommentText"/>
        <w:spacing w:after="0"/>
      </w:pPr>
    </w:p>
    <w:p w14:paraId="2718CB74" w14:textId="0FCDC440" w:rsidR="00D131D0" w:rsidRDefault="00D131D0">
      <w:pPr>
        <w:pStyle w:val="CommentText"/>
        <w:spacing w:after="0"/>
      </w:pPr>
      <w:r>
        <w:t>This is an example of a good conceptual topic sentence that is lacking in a number of other results paragraphs!</w:t>
      </w:r>
    </w:p>
  </w:comment>
  <w:comment w:id="1461" w:author="Colin Dassow" w:date="2020-12-27T11:13:00Z" w:initials="CD">
    <w:p w14:paraId="70EEB00B" w14:textId="0EDDAD53" w:rsidR="00D131D0" w:rsidRDefault="00D131D0">
      <w:pPr>
        <w:pStyle w:val="CommentText"/>
        <w:spacing w:after="0"/>
      </w:pPr>
      <w:r>
        <w:rPr>
          <w:rStyle w:val="CommentReference"/>
        </w:rPr>
        <w:annotationRef/>
      </w:r>
      <w:r>
        <w:t>I wonder if this can be cut or combined with the next sentence. I like that it labels indirect and direct management actions but other than that I’m not sure what it gives us?</w:t>
      </w:r>
    </w:p>
  </w:comment>
  <w:comment w:id="1462" w:author="Chelsey Nieman" w:date="2020-12-28T10:50:00Z" w:initials="CLN">
    <w:p w14:paraId="10C22B49" w14:textId="09CD1C50" w:rsidR="00D131D0" w:rsidRDefault="00D131D0">
      <w:pPr>
        <w:pStyle w:val="CommentText"/>
        <w:spacing w:after="0"/>
      </w:pPr>
      <w:r>
        <w:rPr>
          <w:rStyle w:val="CommentReference"/>
        </w:rPr>
        <w:annotationRef/>
      </w:r>
      <w:r>
        <w:t xml:space="preserve">So I smushed this sentence with the next sentence, and I think it flow much better. </w:t>
      </w:r>
    </w:p>
  </w:comment>
  <w:comment w:id="1474" w:author="Stuart Jones" w:date="2020-12-22T14:14:00Z" w:initials="SJ">
    <w:p w14:paraId="4C9BF8AA" w14:textId="5F7AD13A" w:rsidR="00D131D0" w:rsidRDefault="00D131D0">
      <w:pPr>
        <w:pStyle w:val="CommentText"/>
        <w:spacing w:after="0"/>
      </w:pPr>
      <w:r>
        <w:rPr>
          <w:rStyle w:val="CommentReference"/>
        </w:rPr>
        <w:annotationRef/>
      </w:r>
      <w:r>
        <w:t>In a Species 1 dominated state?</w:t>
      </w:r>
    </w:p>
  </w:comment>
  <w:comment w:id="1475" w:author="Colin Dassow" w:date="2020-12-22T16:17:00Z" w:initials="CD">
    <w:p w14:paraId="4AADE674" w14:textId="21343D2E" w:rsidR="00D131D0" w:rsidRDefault="00D131D0">
      <w:pPr>
        <w:pStyle w:val="CommentText"/>
        <w:spacing w:after="0"/>
      </w:pPr>
      <w:r>
        <w:rPr>
          <w:rStyle w:val="CommentReference"/>
        </w:rPr>
        <w:annotationRef/>
      </w:r>
      <w:r>
        <w:t>yes</w:t>
      </w:r>
    </w:p>
  </w:comment>
  <w:comment w:id="1479" w:author="Colin Dassow" w:date="2020-11-05T10:02:00Z" w:initials="CD">
    <w:p w14:paraId="3A8A502C" w14:textId="77777777" w:rsidR="00D131D0" w:rsidRDefault="00D131D0">
      <w:pPr>
        <w:pStyle w:val="CommentText"/>
        <w:spacing w:after="0"/>
      </w:pPr>
      <w:r>
        <w:rPr>
          <w:rStyle w:val="CommentReference"/>
        </w:rPr>
        <w:annotationRef/>
      </w:r>
      <w:r>
        <w:t>Here I normalized both axes instead of using the raw numbers since it’s all relative. Not sure if this is better or not but thought it was worth a try</w:t>
      </w:r>
    </w:p>
  </w:comment>
  <w:comment w:id="1480" w:author="Colin Dassow" w:date="2020-12-19T13:43:00Z" w:initials="CD">
    <w:p w14:paraId="6FCA5423" w14:textId="2264D345" w:rsidR="00D131D0" w:rsidRDefault="00D131D0">
      <w:pPr>
        <w:pStyle w:val="CommentText"/>
        <w:spacing w:after="0"/>
      </w:pPr>
      <w:r>
        <w:rPr>
          <w:rStyle w:val="CommentReference"/>
        </w:rPr>
        <w:annotationRef/>
      </w:r>
      <w:r>
        <w:t>Switch these back to actual values</w:t>
      </w:r>
    </w:p>
  </w:comment>
  <w:comment w:id="1481" w:author="Colin Dassow" w:date="2020-12-22T16:17:00Z" w:initials="CD">
    <w:p w14:paraId="5CD6C198" w14:textId="4F481AC6" w:rsidR="00D131D0" w:rsidRDefault="00D131D0">
      <w:pPr>
        <w:pStyle w:val="CommentText"/>
        <w:spacing w:after="0"/>
      </w:pPr>
      <w:r>
        <w:rPr>
          <w:rStyle w:val="CommentReference"/>
        </w:rPr>
        <w:annotationRef/>
      </w:r>
      <w:r>
        <w:t>Done!</w:t>
      </w:r>
    </w:p>
  </w:comment>
  <w:comment w:id="1491" w:author="Chelsey Nieman" w:date="2020-12-18T15:23:00Z" w:initials="CLN">
    <w:p w14:paraId="2EFDBECD" w14:textId="77777777" w:rsidR="00D131D0" w:rsidRDefault="00D131D0" w:rsidP="00261A1B">
      <w:pPr>
        <w:pStyle w:val="CommentText"/>
        <w:spacing w:after="0"/>
      </w:pPr>
      <w:r>
        <w:rPr>
          <w:rStyle w:val="CommentReference"/>
        </w:rPr>
        <w:annotationRef/>
      </w:r>
      <w:r>
        <w:t xml:space="preserve">4. </w:t>
      </w:r>
      <w:r>
        <w:rPr>
          <w:rFonts w:ascii="Times New Roman" w:hAnsi="Times New Roman" w:cs="Times New Roman"/>
        </w:rPr>
        <w:t>slow changes in habitat availability and the resultant influences on stable states. Within this model experiment, we take a safe-operating space approach where managers use the tools at their disposal to keep a system in the desired stable state despite slow moving changes outside their control</w:t>
      </w:r>
    </w:p>
  </w:comment>
  <w:comment w:id="1488" w:author="Stuart Jones" w:date="2020-12-22T14:16:00Z" w:initials="SJ">
    <w:p w14:paraId="2419BE43" w14:textId="77777777" w:rsidR="00D131D0" w:rsidRDefault="00D131D0">
      <w:pPr>
        <w:pStyle w:val="CommentText"/>
        <w:spacing w:after="0"/>
      </w:pPr>
      <w:r>
        <w:rPr>
          <w:rStyle w:val="CommentReference"/>
        </w:rPr>
        <w:annotationRef/>
      </w:r>
      <w:r>
        <w:t xml:space="preserve">I don’t </w:t>
      </w:r>
      <w:proofErr w:type="spellStart"/>
      <w:r>
        <w:t>uunderstand</w:t>
      </w:r>
      <w:proofErr w:type="spellEnd"/>
      <w:r>
        <w:t xml:space="preserve"> what I’m supposed to take away from this paragraph…</w:t>
      </w:r>
    </w:p>
    <w:p w14:paraId="733A3E12" w14:textId="77777777" w:rsidR="00D131D0" w:rsidRDefault="00D131D0">
      <w:pPr>
        <w:pStyle w:val="CommentText"/>
        <w:spacing w:after="0"/>
      </w:pPr>
    </w:p>
    <w:p w14:paraId="004C0605" w14:textId="77777777" w:rsidR="00D131D0" w:rsidRDefault="00D131D0">
      <w:pPr>
        <w:pStyle w:val="CommentText"/>
        <w:spacing w:after="0"/>
      </w:pPr>
      <w:r>
        <w:br/>
        <w:t>Given the early results that show changes in h can’t drive a regime shift this doesn’t seem like the right “safe operating space” experiment…</w:t>
      </w:r>
    </w:p>
    <w:p w14:paraId="41686BBC" w14:textId="5842F9CB" w:rsidR="00D131D0" w:rsidRDefault="00D131D0">
      <w:pPr>
        <w:pStyle w:val="CommentText"/>
        <w:spacing w:after="0"/>
      </w:pPr>
    </w:p>
    <w:p w14:paraId="1C75BF62" w14:textId="512835CB" w:rsidR="00D131D0" w:rsidRDefault="00D131D0">
      <w:pPr>
        <w:pStyle w:val="CommentText"/>
        <w:spacing w:after="0"/>
      </w:pPr>
      <w:r>
        <w:t>I guess that is why Figure 4 has never felt very convincing…</w:t>
      </w:r>
    </w:p>
    <w:p w14:paraId="55A1CF5A" w14:textId="77777777" w:rsidR="00D131D0" w:rsidRDefault="00D131D0">
      <w:pPr>
        <w:pStyle w:val="CommentText"/>
        <w:spacing w:after="0"/>
      </w:pPr>
    </w:p>
    <w:p w14:paraId="05B99882" w14:textId="432E0A03" w:rsidR="00D131D0" w:rsidRDefault="00D131D0">
      <w:pPr>
        <w:pStyle w:val="CommentText"/>
        <w:spacing w:after="0"/>
      </w:pPr>
      <w:r>
        <w:t xml:space="preserve">Could play </w:t>
      </w:r>
      <w:proofErr w:type="gramStart"/>
      <w:r>
        <w:t>with  Species</w:t>
      </w:r>
      <w:proofErr w:type="gramEnd"/>
      <w:r>
        <w:t xml:space="preserve"> 1 recruitment instead?</w:t>
      </w:r>
    </w:p>
  </w:comment>
  <w:comment w:id="1489" w:author="Colin Dassow" w:date="2020-12-22T16:18:00Z" w:initials="CD">
    <w:p w14:paraId="571E649C" w14:textId="144677DE" w:rsidR="00D131D0" w:rsidRDefault="00D131D0">
      <w:pPr>
        <w:pStyle w:val="CommentText"/>
        <w:spacing w:after="0"/>
      </w:pPr>
      <w:r>
        <w:rPr>
          <w:rStyle w:val="CommentReference"/>
        </w:rPr>
        <w:annotationRef/>
      </w:r>
      <w:r>
        <w:t>Clearing up the confusion from above might help here or maybe there still is something to address</w:t>
      </w:r>
    </w:p>
  </w:comment>
  <w:comment w:id="1490" w:author="Colin Dassow" w:date="2020-12-27T11:25:00Z" w:initials="CD">
    <w:p w14:paraId="4F83CF6C" w14:textId="1C0B1747" w:rsidR="00D131D0" w:rsidRDefault="00D131D0">
      <w:pPr>
        <w:pStyle w:val="CommentText"/>
        <w:spacing w:after="0"/>
      </w:pPr>
      <w:r>
        <w:rPr>
          <w:rStyle w:val="CommentReference"/>
        </w:rPr>
        <w:annotationRef/>
      </w:r>
      <w:r>
        <w:t>Colin needs to go back to the code on this fig to make sure we’re interpreting it correctly</w:t>
      </w:r>
    </w:p>
  </w:comment>
  <w:comment w:id="1493" w:author="Chelsey Nieman" w:date="2020-12-28T09:46:00Z" w:initials="CLN">
    <w:p w14:paraId="3ACFE9B8" w14:textId="54125077" w:rsidR="00D131D0" w:rsidRDefault="00D131D0">
      <w:pPr>
        <w:pStyle w:val="CommentText"/>
        <w:spacing w:after="0"/>
      </w:pPr>
      <w:r>
        <w:rPr>
          <w:rStyle w:val="CommentReference"/>
        </w:rPr>
        <w:annotationRef/>
      </w:r>
      <w:r>
        <w:t>Greg: This can sometimes be managed for.  CWH additions, littoral and offshore rock additions, etc.</w:t>
      </w:r>
    </w:p>
  </w:comment>
  <w:comment w:id="1494" w:author="Colin Dassow" w:date="2020-12-29T15:35:00Z" w:initials="CD">
    <w:p w14:paraId="18CF72EF" w14:textId="2D8813E7" w:rsidR="00D131D0" w:rsidRDefault="00D131D0">
      <w:pPr>
        <w:pStyle w:val="CommentText"/>
      </w:pPr>
      <w:r>
        <w:rPr>
          <w:rStyle w:val="CommentReference"/>
        </w:rPr>
        <w:annotationRef/>
      </w:r>
      <w:r>
        <w:t>I’ve edited the language around this bit to hopefully account for this now</w:t>
      </w:r>
    </w:p>
  </w:comment>
  <w:comment w:id="1506" w:author="Colin Dassow" w:date="2020-11-05T08:42:00Z" w:initials="CD">
    <w:p w14:paraId="6B41C774" w14:textId="77777777" w:rsidR="00D131D0" w:rsidRDefault="00D131D0" w:rsidP="00261A1B">
      <w:pPr>
        <w:pStyle w:val="CommentText"/>
        <w:spacing w:after="0"/>
      </w:pPr>
      <w:r>
        <w:rPr>
          <w:rStyle w:val="CommentReference"/>
        </w:rPr>
        <w:annotationRef/>
      </w:r>
      <w:r w:rsidRPr="009C0A6B">
        <w:t>There’s a lot of nuance here as far as what level of stocking and harvest is appropriate and I think it’ll be easier to talk about in the discussion but I’m less certain about what should be included in the results</w:t>
      </w:r>
      <w:r>
        <w:t>.</w:t>
      </w:r>
    </w:p>
    <w:p w14:paraId="558D8D59" w14:textId="77777777" w:rsidR="00D131D0" w:rsidRDefault="00D131D0" w:rsidP="00261A1B">
      <w:pPr>
        <w:pStyle w:val="CommentText"/>
        <w:spacing w:after="0"/>
      </w:pPr>
    </w:p>
    <w:p w14:paraId="327471DD" w14:textId="77777777" w:rsidR="00D131D0" w:rsidRDefault="00D131D0" w:rsidP="00261A1B">
      <w:pPr>
        <w:pStyle w:val="CommentText"/>
        <w:spacing w:after="0"/>
      </w:pPr>
    </w:p>
    <w:p w14:paraId="3840FFA8" w14:textId="77777777" w:rsidR="00D131D0" w:rsidRPr="009C0A6B" w:rsidRDefault="00D131D0" w:rsidP="00261A1B">
      <w:pPr>
        <w:pStyle w:val="CommentText"/>
        <w:spacing w:after="0"/>
      </w:pPr>
      <w:r>
        <w:t>This is also a good spot to talk about cost of stocking vs. cost of having anglers harvest a competitor. Most of this should come in the discussion though I think.</w:t>
      </w:r>
    </w:p>
  </w:comment>
  <w:comment w:id="1507" w:author="Sass, Gregory G" w:date="2020-11-11T18:37:00Z" w:initials="SGG">
    <w:p w14:paraId="309C97BD" w14:textId="77777777" w:rsidR="00D131D0" w:rsidRDefault="00D131D0" w:rsidP="00261A1B">
      <w:pPr>
        <w:pStyle w:val="CommentText"/>
        <w:spacing w:after="0"/>
      </w:pPr>
      <w:r>
        <w:rPr>
          <w:rStyle w:val="CommentReference"/>
        </w:rPr>
        <w:annotationRef/>
      </w:r>
      <w:r>
        <w:t>I agree Colin.  There is much to discuss here and it belongs in the Discussion.  Certainly cost of stocking compared to just having anglers do the work for managers through harvest.  The voluntary catch and release literature should be brought into this Discussion as should situations where stocking is simply ineffective due to low survival based on other factors like habitat loss or climate change.  Despite our best efforts in stocking, its often unable to replicate mother nature.  This needs to be considered and could be put in a safe operating space context.</w:t>
      </w:r>
    </w:p>
  </w:comment>
  <w:comment w:id="1510" w:author="Colin Dassow" w:date="2020-12-27T11:33:00Z" w:initials="CD">
    <w:p w14:paraId="67056E81" w14:textId="1195EE29" w:rsidR="00D131D0" w:rsidRDefault="00D131D0">
      <w:pPr>
        <w:pStyle w:val="CommentText"/>
        <w:spacing w:after="0"/>
      </w:pPr>
      <w:r>
        <w:rPr>
          <w:rStyle w:val="CommentReference"/>
        </w:rPr>
        <w:annotationRef/>
      </w:r>
      <w:r>
        <w:t>We should put this somewhere, probably better in the discussion.</w:t>
      </w:r>
    </w:p>
  </w:comment>
  <w:comment w:id="1511" w:author="Colin Dassow" w:date="2020-12-27T11:33:00Z" w:initials="CD">
    <w:p w14:paraId="48F7CBDF" w14:textId="6554F71C" w:rsidR="00D131D0" w:rsidRDefault="00D131D0">
      <w:pPr>
        <w:pStyle w:val="CommentText"/>
        <w:spacing w:after="0"/>
      </w:pPr>
      <w:r>
        <w:rPr>
          <w:rStyle w:val="CommentReference"/>
        </w:rPr>
        <w:annotationRef/>
      </w:r>
    </w:p>
  </w:comment>
  <w:comment w:id="1523" w:author="Chelsey Nieman" w:date="2020-12-18T16:40:00Z" w:initials="CLN">
    <w:p w14:paraId="1809AA7A" w14:textId="704F04AC" w:rsidR="00D131D0" w:rsidRDefault="00D131D0">
      <w:pPr>
        <w:pStyle w:val="CommentText"/>
        <w:spacing w:after="0"/>
      </w:pPr>
      <w:r>
        <w:rPr>
          <w:rStyle w:val="CommentReference"/>
        </w:rPr>
        <w:annotationRef/>
      </w:r>
      <w:r>
        <w:rPr>
          <w:rStyle w:val="CommentReference"/>
        </w:rPr>
        <w:annotationRef/>
      </w:r>
      <w:r>
        <w:t xml:space="preserve">Letters on these panels are a little hidden in the plots, labels for that is going on can likely also go in the figure legend (just to make the plots </w:t>
      </w:r>
      <w:proofErr w:type="gramStart"/>
      <w:r>
        <w:t>more clear</w:t>
      </w:r>
      <w:proofErr w:type="gramEnd"/>
      <w:r>
        <w:t xml:space="preserve">). </w:t>
      </w:r>
    </w:p>
  </w:comment>
  <w:comment w:id="1524" w:author="Colin Dassow" w:date="2020-12-22T16:18:00Z" w:initials="CD">
    <w:p w14:paraId="0CA426BB" w14:textId="11E89E19" w:rsidR="00D131D0" w:rsidRDefault="00D131D0">
      <w:pPr>
        <w:pStyle w:val="CommentText"/>
        <w:spacing w:after="0"/>
      </w:pPr>
      <w:r>
        <w:rPr>
          <w:rStyle w:val="CommentReference"/>
        </w:rPr>
        <w:annotationRef/>
      </w:r>
      <w:r>
        <w:t>Done!</w:t>
      </w:r>
    </w:p>
  </w:comment>
  <w:comment w:id="1525" w:author="Chelsey Nieman" w:date="2020-12-28T09:47:00Z" w:initials="CLN">
    <w:p w14:paraId="0757C52A" w14:textId="77777777" w:rsidR="00D131D0" w:rsidRDefault="00D131D0" w:rsidP="004860B5">
      <w:pPr>
        <w:pStyle w:val="CommentText"/>
        <w:spacing w:after="0"/>
      </w:pPr>
      <w:r>
        <w:rPr>
          <w:rStyle w:val="CommentReference"/>
        </w:rPr>
        <w:annotationRef/>
      </w:r>
      <w:r>
        <w:t xml:space="preserve">Greg: </w:t>
      </w:r>
      <w:r>
        <w:rPr>
          <w:rStyle w:val="CommentReference"/>
        </w:rPr>
        <w:annotationRef/>
      </w:r>
      <w:r>
        <w:t>As above, sometimes it may be possible to manage for “h”, which is discussed in Carpenter et al. 2017.</w:t>
      </w:r>
    </w:p>
    <w:p w14:paraId="4EE1EFCD" w14:textId="4D339CD8" w:rsidR="00D131D0" w:rsidRDefault="00D131D0">
      <w:pPr>
        <w:pStyle w:val="CommentText"/>
        <w:spacing w:after="0"/>
      </w:pPr>
    </w:p>
  </w:comment>
  <w:comment w:id="1526" w:author="Colin Dassow" w:date="2020-12-30T10:27:00Z" w:initials="CD">
    <w:p w14:paraId="502E90A8" w14:textId="0975CCFD" w:rsidR="005D7CCD" w:rsidRDefault="005D7CCD">
      <w:pPr>
        <w:pStyle w:val="CommentText"/>
      </w:pPr>
      <w:r>
        <w:rPr>
          <w:rStyle w:val="CommentReference"/>
        </w:rPr>
        <w:annotationRef/>
      </w:r>
      <w:r>
        <w:t>We could change recruitment for species 1 to mimic reduced recruitment under future climate scenarios?</w:t>
      </w:r>
    </w:p>
  </w:comment>
  <w:comment w:id="1529" w:author="Stuart Jones" w:date="2020-12-22T14:23:00Z" w:initials="SJ">
    <w:p w14:paraId="026B1348" w14:textId="77777777" w:rsidR="00D131D0" w:rsidRDefault="00D131D0">
      <w:pPr>
        <w:pStyle w:val="CommentText"/>
        <w:spacing w:after="0"/>
      </w:pPr>
      <w:r>
        <w:rPr>
          <w:rStyle w:val="CommentReference"/>
        </w:rPr>
        <w:annotationRef/>
      </w:r>
      <w:r>
        <w:t xml:space="preserve">This is a decent first attempt at this. You have a “reset” paragraph that is the right tone. I think the text in the paragraphs is generally pretty good and I like when you pull in “real world” examples. </w:t>
      </w:r>
    </w:p>
    <w:p w14:paraId="116DF458" w14:textId="77777777" w:rsidR="00D131D0" w:rsidRDefault="00D131D0">
      <w:pPr>
        <w:pStyle w:val="CommentText"/>
        <w:spacing w:after="0"/>
      </w:pPr>
    </w:p>
    <w:p w14:paraId="552DB592" w14:textId="0BBA962C" w:rsidR="00D131D0" w:rsidRDefault="00D131D0">
      <w:pPr>
        <w:pStyle w:val="CommentText"/>
        <w:spacing w:after="0"/>
      </w:pPr>
      <w:r>
        <w:t>The paragraphs all feel a little too similar. In other words, it would be helpful to the reader if you are a bit more explicit about the various scenarios or nuances that make each paragraph distinct. I guess stronger topic sentences might be part of this.</w:t>
      </w:r>
    </w:p>
  </w:comment>
  <w:comment w:id="1541" w:author="Stuart Jones" w:date="2020-12-22T14:19:00Z" w:initials="SJ">
    <w:p w14:paraId="79EFA57A" w14:textId="77777777" w:rsidR="00D131D0" w:rsidRDefault="00D131D0">
      <w:pPr>
        <w:pStyle w:val="CommentText"/>
        <w:spacing w:after="0"/>
      </w:pPr>
      <w:r>
        <w:rPr>
          <w:rStyle w:val="CommentReference"/>
        </w:rPr>
        <w:annotationRef/>
      </w:r>
      <w:r>
        <w:t xml:space="preserve">But this has been shown a bunch before, right? </w:t>
      </w:r>
    </w:p>
    <w:p w14:paraId="5C281DE1" w14:textId="77777777" w:rsidR="00D131D0" w:rsidRDefault="00D131D0">
      <w:pPr>
        <w:pStyle w:val="CommentText"/>
        <w:spacing w:after="0"/>
      </w:pPr>
    </w:p>
    <w:p w14:paraId="799314AB" w14:textId="68CA31EB" w:rsidR="00D131D0" w:rsidRDefault="00D131D0">
      <w:pPr>
        <w:pStyle w:val="CommentText"/>
        <w:spacing w:after="0"/>
      </w:pPr>
      <w:r>
        <w:t>Go back to Introduction to figure out the novel bits and restate THOSE here.</w:t>
      </w:r>
    </w:p>
  </w:comment>
  <w:comment w:id="1542" w:author="Colin Dassow" w:date="2020-12-22T16:19:00Z" w:initials="CD">
    <w:p w14:paraId="497723D5" w14:textId="7C8EE54D" w:rsidR="00D131D0" w:rsidRDefault="00D131D0">
      <w:pPr>
        <w:pStyle w:val="CommentText"/>
        <w:spacing w:after="0"/>
      </w:pPr>
      <w:r>
        <w:rPr>
          <w:rStyle w:val="CommentReference"/>
        </w:rPr>
        <w:annotationRef/>
      </w:r>
      <w:r>
        <w:t>True, I guess I was thinking more about the basic model checking stuff we did to prove that it makes alternate stable states and behaves the way we expect it to before diving into experiment results. Seems like that doesn’t have to be restated here.</w:t>
      </w:r>
    </w:p>
  </w:comment>
  <w:comment w:id="1545" w:author="Chelsey Nieman" w:date="2020-12-28T09:48:00Z" w:initials="CLN">
    <w:p w14:paraId="6402BB72" w14:textId="4C21B9BD" w:rsidR="00D131D0" w:rsidRDefault="00D131D0">
      <w:pPr>
        <w:pStyle w:val="CommentText"/>
        <w:spacing w:after="0"/>
      </w:pPr>
      <w:r>
        <w:rPr>
          <w:rStyle w:val="CommentReference"/>
        </w:rPr>
        <w:annotationRef/>
      </w:r>
      <w:r>
        <w:t>Greg: Maybe it’s coming up below, but we really need to discuss that this is much more difficult in reality.  If it were this easy, we wouldn’t have turbid lakes or lakes dominated by invasive species.  Therefore, it’s really important to acknowledge this along with your modeling results.</w:t>
      </w:r>
    </w:p>
  </w:comment>
  <w:comment w:id="1546" w:author="Colin Dassow" w:date="2020-12-29T11:18:00Z" w:initials="CD">
    <w:p w14:paraId="0E98285C" w14:textId="40F7B650" w:rsidR="00D131D0" w:rsidRDefault="00D131D0">
      <w:pPr>
        <w:pStyle w:val="CommentText"/>
      </w:pPr>
      <w:r>
        <w:rPr>
          <w:rStyle w:val="CommentReference"/>
        </w:rPr>
        <w:annotationRef/>
      </w:r>
      <w:r>
        <w:t>I added a little something here but should sprinkle it in where I can throughout the discussion</w:t>
      </w:r>
    </w:p>
  </w:comment>
  <w:comment w:id="1547" w:author="Colin Dassow" w:date="2020-12-29T15:41:00Z" w:initials="CD">
    <w:p w14:paraId="5CB33AE2" w14:textId="561C3DF4" w:rsidR="00D131D0" w:rsidRDefault="00D131D0">
      <w:pPr>
        <w:pStyle w:val="CommentText"/>
      </w:pPr>
      <w:r>
        <w:rPr>
          <w:rStyle w:val="CommentReference"/>
        </w:rPr>
        <w:annotationRef/>
      </w:r>
      <w:r>
        <w:t>Added some to the end of the concluding paragraph</w:t>
      </w:r>
    </w:p>
  </w:comment>
  <w:comment w:id="1560" w:author="Chelsey Nieman" w:date="2020-12-28T09:47:00Z" w:initials="CLN">
    <w:p w14:paraId="77E44FA9" w14:textId="77777777" w:rsidR="00B55B9B" w:rsidRDefault="00B55B9B" w:rsidP="00B55B9B">
      <w:pPr>
        <w:pStyle w:val="CommentText"/>
        <w:spacing w:after="0"/>
      </w:pPr>
      <w:r>
        <w:rPr>
          <w:rStyle w:val="CommentReference"/>
        </w:rPr>
        <w:annotationRef/>
      </w:r>
      <w:r>
        <w:t xml:space="preserve">Greg: Carpenter et al. etc. </w:t>
      </w:r>
    </w:p>
  </w:comment>
  <w:comment w:id="1561" w:author="Chelsey Nieman" w:date="2020-12-28T09:48:00Z" w:initials="CLN">
    <w:p w14:paraId="0CD0FEBC" w14:textId="77777777" w:rsidR="00B55B9B" w:rsidRDefault="00B55B9B" w:rsidP="00B55B9B">
      <w:pPr>
        <w:pStyle w:val="CommentText"/>
        <w:spacing w:after="0"/>
      </w:pPr>
      <w:r>
        <w:rPr>
          <w:rStyle w:val="CommentReference"/>
        </w:rPr>
        <w:annotationRef/>
      </w:r>
      <w:r>
        <w:t>Greg: Maybe it’s coming up below, but we really need to discuss that this is much more difficult in reality.  If it were this easy, we wouldn’t have turbid lakes or lakes dominated by invasive species.  Therefore, it’s really important to acknowledge this along with your modeling results.</w:t>
      </w:r>
    </w:p>
  </w:comment>
  <w:comment w:id="1562" w:author="Colin Dassow" w:date="2020-12-29T11:18:00Z" w:initials="CD">
    <w:p w14:paraId="48C91AFC" w14:textId="77777777" w:rsidR="00B55B9B" w:rsidRDefault="00B55B9B" w:rsidP="00B55B9B">
      <w:pPr>
        <w:pStyle w:val="CommentText"/>
      </w:pPr>
      <w:r>
        <w:rPr>
          <w:rStyle w:val="CommentReference"/>
        </w:rPr>
        <w:annotationRef/>
      </w:r>
      <w:r>
        <w:t>I added a little something here but should sprinkle it in where I can throughout the discussion</w:t>
      </w:r>
    </w:p>
  </w:comment>
  <w:comment w:id="1563" w:author="Colin Dassow" w:date="2020-12-29T15:41:00Z" w:initials="CD">
    <w:p w14:paraId="661D0139" w14:textId="77777777" w:rsidR="00B55B9B" w:rsidRDefault="00B55B9B" w:rsidP="00B55B9B">
      <w:pPr>
        <w:pStyle w:val="CommentText"/>
      </w:pPr>
      <w:r>
        <w:rPr>
          <w:rStyle w:val="CommentReference"/>
        </w:rPr>
        <w:annotationRef/>
      </w:r>
      <w:r>
        <w:t>Added some to the end of the concluding paragraph</w:t>
      </w:r>
    </w:p>
  </w:comment>
  <w:comment w:id="1570" w:author="Chelsey Nieman" w:date="2020-12-28T09:49:00Z" w:initials="CLN">
    <w:p w14:paraId="01C4D315" w14:textId="77777777" w:rsidR="00B55B9B" w:rsidRDefault="00B55B9B" w:rsidP="00B55B9B">
      <w:pPr>
        <w:pStyle w:val="CommentText"/>
        <w:spacing w:after="0"/>
      </w:pPr>
      <w:r>
        <w:rPr>
          <w:rStyle w:val="CommentReference"/>
        </w:rPr>
        <w:annotationRef/>
      </w:r>
      <w:r>
        <w:t>Greg: In reality it doesn’t generally work this way.  Think about density-dependent mortality consideration when stocking more.  You can’t stock your way out of poor habitat or other drivers leading to problems in the first place.  In addition, stocking is expensive, which is a limitation of this approach.</w:t>
      </w:r>
    </w:p>
  </w:comment>
  <w:comment w:id="1571" w:author="Stuart Jones" w:date="2020-12-22T14:20:00Z" w:initials="SJ">
    <w:p w14:paraId="76E28B44" w14:textId="77777777" w:rsidR="00B55B9B" w:rsidRDefault="00B55B9B" w:rsidP="00B55B9B">
      <w:pPr>
        <w:pStyle w:val="CommentText"/>
        <w:spacing w:after="0"/>
      </w:pPr>
      <w:r>
        <w:rPr>
          <w:rStyle w:val="CommentReference"/>
        </w:rPr>
        <w:annotationRef/>
      </w:r>
      <w:r>
        <w:t>Examples from real systems for any of this?</w:t>
      </w:r>
    </w:p>
  </w:comment>
  <w:comment w:id="1572" w:author="Colin Dassow" w:date="2020-12-22T16:20:00Z" w:initials="CD">
    <w:p w14:paraId="6C05AA36" w14:textId="77777777" w:rsidR="00B55B9B" w:rsidRDefault="00B55B9B" w:rsidP="00B55B9B">
      <w:pPr>
        <w:pStyle w:val="CommentText"/>
        <w:spacing w:after="0"/>
      </w:pPr>
      <w:r>
        <w:rPr>
          <w:rStyle w:val="CommentReference"/>
        </w:rPr>
        <w:annotationRef/>
      </w:r>
      <w:r>
        <w:t>Not with life stages, there might be some marine examples that show these dynamics between species but data on specific life stages is maybe pretty rare?</w:t>
      </w:r>
    </w:p>
  </w:comment>
  <w:comment w:id="1588" w:author="Colin Dassow" w:date="2020-12-27T11:33:00Z" w:initials="CD">
    <w:p w14:paraId="305FC9C9" w14:textId="77777777" w:rsidR="00B55B9B" w:rsidRDefault="00B55B9B" w:rsidP="00B55B9B">
      <w:pPr>
        <w:pStyle w:val="CommentText"/>
        <w:spacing w:after="0"/>
      </w:pPr>
      <w:r>
        <w:rPr>
          <w:rStyle w:val="CommentReference"/>
        </w:rPr>
        <w:annotationRef/>
      </w:r>
      <w:r>
        <w:t>We should put this somewhere, probably better in the discussion.</w:t>
      </w:r>
    </w:p>
  </w:comment>
  <w:comment w:id="1589" w:author="Colin Dassow" w:date="2020-12-27T11:33:00Z" w:initials="CD">
    <w:p w14:paraId="65CCFAB6" w14:textId="77777777" w:rsidR="00B55B9B" w:rsidRDefault="00B55B9B" w:rsidP="00B55B9B">
      <w:pPr>
        <w:pStyle w:val="CommentText"/>
        <w:spacing w:after="0"/>
      </w:pPr>
      <w:r>
        <w:rPr>
          <w:rStyle w:val="CommentReference"/>
        </w:rPr>
        <w:annotationRef/>
      </w:r>
    </w:p>
  </w:comment>
  <w:comment w:id="1590" w:author="Chelsey Nieman" w:date="2020-12-30T09:08:00Z" w:initials="CLN">
    <w:p w14:paraId="03BAF808" w14:textId="77777777" w:rsidR="00B55B9B" w:rsidRDefault="00B55B9B" w:rsidP="00B55B9B">
      <w:pPr>
        <w:pStyle w:val="CommentText"/>
      </w:pPr>
      <w:r>
        <w:rPr>
          <w:rStyle w:val="CommentReference"/>
        </w:rPr>
        <w:annotationRef/>
      </w:r>
      <w:r>
        <w:t>I moved this down here – I think this sport makes the most sense?</w:t>
      </w:r>
    </w:p>
  </w:comment>
  <w:comment w:id="1593" w:author="Stuart Jones" w:date="2020-12-22T14:21:00Z" w:initials="SJ">
    <w:p w14:paraId="36C9EB34" w14:textId="77777777" w:rsidR="00B55B9B" w:rsidRDefault="00B55B9B" w:rsidP="00B55B9B">
      <w:pPr>
        <w:pStyle w:val="CommentText"/>
        <w:spacing w:after="0"/>
      </w:pPr>
      <w:r>
        <w:rPr>
          <w:rStyle w:val="CommentReference"/>
        </w:rPr>
        <w:annotationRef/>
      </w:r>
      <w:r>
        <w:t>A parallel that I just thought of is this is basically “biocontrol”, but you are using an existing biological control agent rather than stocking a new one. Maybe worth raising this point?</w:t>
      </w:r>
    </w:p>
  </w:comment>
  <w:comment w:id="1594" w:author="Colin Dassow" w:date="2020-12-29T13:24:00Z" w:initials="CD">
    <w:p w14:paraId="7B50E861" w14:textId="77777777" w:rsidR="00B55B9B" w:rsidRDefault="00B55B9B" w:rsidP="00B55B9B">
      <w:pPr>
        <w:pStyle w:val="CommentText"/>
      </w:pPr>
      <w:r>
        <w:rPr>
          <w:rStyle w:val="CommentReference"/>
        </w:rPr>
        <w:annotationRef/>
      </w:r>
      <w:r>
        <w:t>I think this could be a good idea and might fit decently at the end of this paragraph but I’m not sure exactly how to bring it up. I tried something there but it can be improved.</w:t>
      </w:r>
    </w:p>
  </w:comment>
  <w:comment w:id="1595" w:author="Chelsey Nieman" w:date="2020-12-28T09:57:00Z" w:initials="CLN">
    <w:p w14:paraId="69EFBDCF" w14:textId="77777777" w:rsidR="00B55B9B" w:rsidRDefault="00B55B9B" w:rsidP="00B55B9B">
      <w:pPr>
        <w:pStyle w:val="CommentText"/>
        <w:spacing w:after="0"/>
      </w:pPr>
      <w:r>
        <w:rPr>
          <w:rStyle w:val="CommentReference"/>
        </w:rPr>
        <w:annotationRef/>
      </w:r>
      <w:r>
        <w:t>Greg: This is a great summary in the Foundations of Fisheries Science Book that Mike Allen and I edited.</w:t>
      </w:r>
    </w:p>
  </w:comment>
  <w:comment w:id="1596" w:author="Colin Dassow" w:date="2020-12-29T13:23:00Z" w:initials="CD">
    <w:p w14:paraId="2D518FAF" w14:textId="77777777" w:rsidR="00B55B9B" w:rsidRDefault="00B55B9B" w:rsidP="00B55B9B">
      <w:pPr>
        <w:pStyle w:val="CommentText"/>
      </w:pPr>
      <w:r>
        <w:rPr>
          <w:rStyle w:val="CommentReference"/>
        </w:rPr>
        <w:annotationRef/>
      </w:r>
      <w:r>
        <w:t>Will have to get the citation info for this.</w:t>
      </w:r>
    </w:p>
  </w:comment>
  <w:comment w:id="1597" w:author="Chelsey Nieman" w:date="2020-12-30T11:21:00Z" w:initials="CLN">
    <w:p w14:paraId="2D01EC1D" w14:textId="77777777" w:rsidR="00B55B9B" w:rsidRDefault="00B55B9B" w:rsidP="00B55B9B">
      <w:pPr>
        <w:pStyle w:val="CommentText"/>
      </w:pPr>
      <w:r>
        <w:rPr>
          <w:rStyle w:val="CommentReference"/>
        </w:rPr>
        <w:annotationRef/>
      </w:r>
      <w:r w:rsidRPr="00F61A78">
        <w:rPr>
          <w:rStyle w:val="CommentReference"/>
        </w:rPr>
        <w:t>Lorenzen, K., 2014. Managing fisheries enhancements. Foundations of fisheries science. American Fisheries Society, Bethesda, Maryland, pp.649-794.</w:t>
      </w:r>
      <w:r>
        <w:rPr>
          <w:rStyle w:val="CommentReference"/>
        </w:rPr>
        <w:t xml:space="preserve"> </w:t>
      </w:r>
      <w:r>
        <w:rPr>
          <w:rStyle w:val="CommentReference"/>
        </w:rPr>
        <w:annotationRef/>
      </w:r>
    </w:p>
  </w:comment>
  <w:comment w:id="1598" w:author="Chelsey Nieman" w:date="2020-12-28T09:57:00Z" w:initials="CLN">
    <w:p w14:paraId="3DCBEF93" w14:textId="77777777" w:rsidR="00B55B9B" w:rsidRDefault="00B55B9B" w:rsidP="00B55B9B">
      <w:pPr>
        <w:pStyle w:val="CommentText"/>
        <w:spacing w:after="0"/>
      </w:pPr>
      <w:r>
        <w:rPr>
          <w:rStyle w:val="CommentReference"/>
        </w:rPr>
        <w:annotationRef/>
      </w:r>
      <w:r>
        <w:t xml:space="preserve">Greg: </w:t>
      </w:r>
      <w:r>
        <w:rPr>
          <w:rStyle w:val="CommentReference"/>
        </w:rPr>
        <w:annotationRef/>
      </w:r>
      <w:r>
        <w:t>This is Ralph Tingley in Lake and Reservoir Management.</w:t>
      </w:r>
    </w:p>
  </w:comment>
  <w:comment w:id="1599" w:author="Chelsey Nieman" w:date="2020-12-30T11:22:00Z" w:initials="CLN">
    <w:p w14:paraId="53B2A87A" w14:textId="77777777" w:rsidR="00B55B9B" w:rsidRDefault="00B55B9B" w:rsidP="00B55B9B">
      <w:pPr>
        <w:pStyle w:val="CommentText"/>
      </w:pPr>
      <w:r>
        <w:rPr>
          <w:rStyle w:val="CommentReference"/>
        </w:rPr>
        <w:annotationRef/>
      </w:r>
      <w:r w:rsidRPr="00F61A78">
        <w:t xml:space="preserve">Messing, R.H. and Wright, M.G., 2006. Biological control of invasive species: solution or </w:t>
      </w:r>
      <w:proofErr w:type="gramStart"/>
      <w:r w:rsidRPr="00F61A78">
        <w:t>pollution?.</w:t>
      </w:r>
      <w:proofErr w:type="gramEnd"/>
      <w:r w:rsidRPr="00F61A78">
        <w:t xml:space="preserve"> Frontiers in Ecology and the Environment, 4(3), pp.132-140.</w:t>
      </w:r>
    </w:p>
  </w:comment>
  <w:comment w:id="1602" w:author="Colin Dassow" w:date="2020-12-29T13:30:00Z" w:initials="CD">
    <w:p w14:paraId="07F63481" w14:textId="77777777" w:rsidR="00B55B9B" w:rsidRDefault="00B55B9B" w:rsidP="00B55B9B">
      <w:pPr>
        <w:pStyle w:val="CommentText"/>
      </w:pPr>
      <w:r>
        <w:rPr>
          <w:rStyle w:val="CommentReference"/>
        </w:rPr>
        <w:annotationRef/>
      </w:r>
      <w:r>
        <w:t xml:space="preserve">This is a good paragraph but I think it can still be improved. I think where it can be improved is in the closing sentence. I wonder if adding another one after it that makes more of a declarative statement would </w:t>
      </w:r>
      <w:proofErr w:type="gramStart"/>
      <w:r>
        <w:t>help?...</w:t>
      </w:r>
      <w:proofErr w:type="gramEnd"/>
      <w:r>
        <w:t xml:space="preserve">.. I need to think </w:t>
      </w:r>
      <w:proofErr w:type="gramStart"/>
      <w:r>
        <w:t>on  this</w:t>
      </w:r>
      <w:proofErr w:type="gramEnd"/>
      <w:r>
        <w:t xml:space="preserve"> some.</w:t>
      </w:r>
    </w:p>
  </w:comment>
  <w:comment w:id="1603" w:author="Stuart Jones" w:date="2020-12-22T14:22:00Z" w:initials="SJ">
    <w:p w14:paraId="0B48E6B9" w14:textId="77777777" w:rsidR="00B55B9B" w:rsidRDefault="00B55B9B" w:rsidP="00B55B9B">
      <w:pPr>
        <w:pStyle w:val="CommentText"/>
        <w:spacing w:after="0"/>
      </w:pPr>
      <w:r>
        <w:rPr>
          <w:rStyle w:val="CommentReference"/>
        </w:rPr>
        <w:annotationRef/>
      </w:r>
      <w:r>
        <w:t>New idea, so new paragraph?</w:t>
      </w:r>
    </w:p>
  </w:comment>
  <w:comment w:id="1604" w:author="Colin Dassow" w:date="2020-12-22T16:22:00Z" w:initials="CD">
    <w:p w14:paraId="06C800FB" w14:textId="77777777" w:rsidR="00B55B9B" w:rsidRDefault="00B55B9B" w:rsidP="00B55B9B">
      <w:pPr>
        <w:pStyle w:val="CommentText"/>
        <w:spacing w:after="0"/>
      </w:pPr>
      <w:r>
        <w:rPr>
          <w:rStyle w:val="CommentReference"/>
        </w:rPr>
        <w:annotationRef/>
      </w:r>
      <w:r>
        <w:t xml:space="preserve">We can do </w:t>
      </w:r>
      <w:proofErr w:type="gramStart"/>
      <w:r>
        <w:t>that,</w:t>
      </w:r>
      <w:proofErr w:type="gramEnd"/>
      <w:r>
        <w:t xml:space="preserve"> it’d be a short paragraph though?</w:t>
      </w:r>
    </w:p>
  </w:comment>
  <w:comment w:id="1605" w:author="Colin Dassow" w:date="2020-12-18T15:13:00Z" w:initials="CD">
    <w:p w14:paraId="41DA5262" w14:textId="77777777" w:rsidR="00B55B9B" w:rsidRDefault="00B55B9B" w:rsidP="00B55B9B">
      <w:pPr>
        <w:pStyle w:val="CommentText"/>
        <w:spacing w:after="0"/>
      </w:pPr>
      <w:r>
        <w:rPr>
          <w:rStyle w:val="CommentReference"/>
        </w:rPr>
        <w:annotationRef/>
      </w:r>
      <w:r>
        <w:t>Fair to say ‘theory’?</w:t>
      </w:r>
    </w:p>
  </w:comment>
  <w:comment w:id="1606" w:author="Chelsey Nieman" w:date="2020-12-28T09:58:00Z" w:initials="CLN">
    <w:p w14:paraId="6F975217" w14:textId="77777777" w:rsidR="00B55B9B" w:rsidRDefault="00B55B9B" w:rsidP="00B55B9B">
      <w:pPr>
        <w:pStyle w:val="CommentText"/>
        <w:spacing w:after="0"/>
      </w:pPr>
      <w:r>
        <w:rPr>
          <w:rStyle w:val="CommentReference"/>
        </w:rPr>
        <w:annotationRef/>
      </w:r>
      <w:r>
        <w:t>Greg: See also Gretchen Hansen’s SOS paper for Mille Lacs walleye.</w:t>
      </w:r>
    </w:p>
  </w:comment>
  <w:comment w:id="1609" w:author="Chelsey Nieman" w:date="2020-12-28T10:03:00Z" w:initials="CLN">
    <w:p w14:paraId="1B352A0E" w14:textId="77777777" w:rsidR="00B55B9B" w:rsidRDefault="00B55B9B" w:rsidP="00B55B9B">
      <w:pPr>
        <w:pStyle w:val="CommentText"/>
        <w:spacing w:after="0"/>
      </w:pPr>
      <w:r>
        <w:rPr>
          <w:rStyle w:val="CommentReference"/>
        </w:rPr>
        <w:annotationRef/>
      </w:r>
      <w:r>
        <w:t>Greg: Look up some heavy hitting citation here that may go outside of fisheries.  For example, food security, clean water, climate change, overall ecosystem services.  Take a look at the Resilience Alliance members and you’ll find plenty.</w:t>
      </w:r>
    </w:p>
  </w:comment>
  <w:comment w:id="1610" w:author="Chelsey Nieman" w:date="2020-12-30T11:30:00Z" w:initials="CLN">
    <w:p w14:paraId="619B0B90" w14:textId="77777777" w:rsidR="00B55B9B" w:rsidRDefault="00B55B9B" w:rsidP="00B55B9B">
      <w:pPr>
        <w:pStyle w:val="CommentText"/>
      </w:pPr>
      <w:r>
        <w:rPr>
          <w:rStyle w:val="CommentReference"/>
        </w:rPr>
        <w:annotationRef/>
      </w:r>
      <w:proofErr w:type="spellStart"/>
      <w:r w:rsidRPr="004E5B6E">
        <w:rPr>
          <w:rStyle w:val="CommentReference"/>
        </w:rPr>
        <w:t>Sih</w:t>
      </w:r>
      <w:proofErr w:type="spellEnd"/>
      <w:r w:rsidRPr="004E5B6E">
        <w:rPr>
          <w:rStyle w:val="CommentReference"/>
        </w:rPr>
        <w:t xml:space="preserve">, A., Ferrari, M.C. and Harris, D.J., 2011. Evolution and </w:t>
      </w:r>
      <w:proofErr w:type="spellStart"/>
      <w:r w:rsidRPr="004E5B6E">
        <w:rPr>
          <w:rStyle w:val="CommentReference"/>
        </w:rPr>
        <w:t>behavioural</w:t>
      </w:r>
      <w:proofErr w:type="spellEnd"/>
      <w:r w:rsidRPr="004E5B6E">
        <w:rPr>
          <w:rStyle w:val="CommentReference"/>
        </w:rPr>
        <w:t xml:space="preserve"> responses to human‐induced rapid environmental change. Evolutionary applications, 4(2), pp.367-387.</w:t>
      </w:r>
      <w:r>
        <w:rPr>
          <w:rStyle w:val="CommentReference"/>
        </w:rPr>
        <w:t xml:space="preserve"> </w:t>
      </w:r>
      <w:r>
        <w:rPr>
          <w:rStyle w:val="CommentReference"/>
        </w:rPr>
        <w:annotationRef/>
      </w:r>
    </w:p>
  </w:comment>
  <w:comment w:id="1612" w:author="Chelsey Nieman" w:date="2020-12-23T14:27:00Z" w:initials="CLN">
    <w:p w14:paraId="14178129" w14:textId="77777777" w:rsidR="00B55B9B" w:rsidRDefault="00B55B9B" w:rsidP="00B55B9B">
      <w:pPr>
        <w:pStyle w:val="CommentText"/>
        <w:spacing w:after="0"/>
      </w:pPr>
      <w:r>
        <w:rPr>
          <w:rStyle w:val="CommentReference"/>
        </w:rPr>
        <w:annotationRef/>
      </w:r>
      <w:r>
        <w:t xml:space="preserve">I’m not really sure where in here we want to integrate this – maybe where we talk about costs? </w:t>
      </w:r>
    </w:p>
  </w:comment>
  <w:comment w:id="1613" w:author="Colin Dassow" w:date="2020-12-27T12:01:00Z" w:initials="CD">
    <w:p w14:paraId="64C2C04F" w14:textId="77777777" w:rsidR="00B55B9B" w:rsidRDefault="00B55B9B" w:rsidP="00B55B9B">
      <w:pPr>
        <w:pStyle w:val="CommentText"/>
        <w:spacing w:after="0"/>
      </w:pPr>
      <w:r>
        <w:rPr>
          <w:rStyle w:val="CommentReference"/>
        </w:rPr>
        <w:annotationRef/>
      </w:r>
      <w:r>
        <w:t>How’s this spot?</w:t>
      </w:r>
    </w:p>
  </w:comment>
  <w:comment w:id="1611" w:author="Stuart Jones" w:date="2020-12-22T13:31:00Z" w:initials="SJ">
    <w:p w14:paraId="1E587C4E" w14:textId="77777777" w:rsidR="00B55B9B" w:rsidRDefault="00B55B9B" w:rsidP="00B55B9B">
      <w:pPr>
        <w:pStyle w:val="CommentText"/>
        <w:spacing w:after="0"/>
      </w:pPr>
      <w:r>
        <w:rPr>
          <w:rStyle w:val="CommentReference"/>
        </w:rPr>
        <w:annotationRef/>
      </w:r>
      <w:r>
        <w:t>I think this might be better used in the discussion perhaps. I wonder if a bit more information on methods of management (stocking, harvest limits) might be better for this paragraph</w:t>
      </w:r>
    </w:p>
  </w:comment>
  <w:comment w:id="1616" w:author="Chelsey Nieman" w:date="2020-12-28T10:09:00Z" w:initials="CLN">
    <w:p w14:paraId="43A57B80" w14:textId="77777777" w:rsidR="00B55B9B" w:rsidRDefault="00B55B9B" w:rsidP="00B55B9B">
      <w:pPr>
        <w:pStyle w:val="CommentText"/>
        <w:spacing w:after="0"/>
      </w:pPr>
      <w:r>
        <w:rPr>
          <w:rStyle w:val="CommentReference"/>
        </w:rPr>
        <w:annotationRef/>
      </w:r>
      <w:r>
        <w:t xml:space="preserve">Greg: </w:t>
      </w:r>
      <w:r>
        <w:rPr>
          <w:rStyle w:val="CommentReference"/>
        </w:rPr>
        <w:annotationRef/>
      </w:r>
      <w:r>
        <w:t>If you want to go the “adaptive management” route, this opens up another can of worms that you’ll need to discuss.  Remember, adaptive management is basically deliberate experiments for learning.</w:t>
      </w:r>
    </w:p>
  </w:comment>
  <w:comment w:id="1617" w:author="Chelsey Nieman" w:date="2020-12-28T10:10:00Z" w:initials="CLN">
    <w:p w14:paraId="3E7FBC0F" w14:textId="77777777" w:rsidR="00B55B9B" w:rsidRDefault="00B55B9B" w:rsidP="00B55B9B">
      <w:pPr>
        <w:pStyle w:val="CommentText"/>
        <w:spacing w:after="0"/>
      </w:pPr>
      <w:r>
        <w:rPr>
          <w:rStyle w:val="CommentReference"/>
        </w:rPr>
        <w:annotationRef/>
      </w:r>
      <w:r>
        <w:t>Greg: This is good and makes sense to me, but you’ll need to better incorporate the overall concept of adaptive management in the Introduction and follow up with how it could be used in the context of ecosystem-based fisheries management here.</w:t>
      </w:r>
    </w:p>
  </w:comment>
  <w:comment w:id="1618" w:author="Colin Dassow" w:date="2020-12-29T11:48:00Z" w:initials="CD">
    <w:p w14:paraId="455E6E21" w14:textId="77777777" w:rsidR="00B55B9B" w:rsidRDefault="00B55B9B" w:rsidP="00B55B9B">
      <w:pPr>
        <w:pStyle w:val="CommentText"/>
      </w:pPr>
      <w:r>
        <w:rPr>
          <w:rStyle w:val="CommentReference"/>
        </w:rPr>
        <w:annotationRef/>
      </w:r>
      <w:r>
        <w:t>I’ve sort of done this now (2</w:t>
      </w:r>
      <w:r w:rsidRPr="00C72F99">
        <w:rPr>
          <w:vertAlign w:val="superscript"/>
        </w:rPr>
        <w:t>nd</w:t>
      </w:r>
      <w:r>
        <w:t xml:space="preserve"> to last paragraph of intro), though maybe more space should be spent on this in the intro?</w:t>
      </w:r>
    </w:p>
  </w:comment>
  <w:comment w:id="1619" w:author="Chelsey Nieman" w:date="2020-12-30T11:31:00Z" w:initials="CLN">
    <w:p w14:paraId="52B3CA4B" w14:textId="77777777" w:rsidR="00B55B9B" w:rsidRDefault="00B55B9B" w:rsidP="00B55B9B">
      <w:pPr>
        <w:pStyle w:val="CommentText"/>
      </w:pPr>
      <w:r>
        <w:rPr>
          <w:rStyle w:val="CommentReference"/>
        </w:rPr>
        <w:annotationRef/>
      </w:r>
      <w:r>
        <w:t xml:space="preserve">I think this is a good balance to talking about it? </w:t>
      </w:r>
    </w:p>
  </w:comment>
  <w:comment w:id="1620" w:author="Chelsey Nieman" w:date="2020-12-28T10:11:00Z" w:initials="CLN">
    <w:p w14:paraId="56648513" w14:textId="77777777" w:rsidR="00B55B9B" w:rsidRDefault="00B55B9B" w:rsidP="00B55B9B">
      <w:pPr>
        <w:pStyle w:val="CommentText"/>
        <w:spacing w:after="0"/>
      </w:pPr>
      <w:r>
        <w:rPr>
          <w:rStyle w:val="CommentReference"/>
        </w:rPr>
        <w:annotationRef/>
      </w:r>
      <w:r>
        <w:t xml:space="preserve">Greg: </w:t>
      </w:r>
      <w:proofErr w:type="gramStart"/>
      <w:r>
        <w:t>But,</w:t>
      </w:r>
      <w:proofErr w:type="gramEnd"/>
      <w:r>
        <w:t xml:space="preserve"> these ecological interactions are constantly changing and we typically react after the fact instead of proactively because they can be difficult to predict.  Ecology is interesting because interactions are often changing quicker than we can understand them.  This is why adaptive management can be important and this should be considered a limitation of this study, but important for further research.</w:t>
      </w:r>
    </w:p>
  </w:comment>
  <w:comment w:id="1621" w:author="Colin Dassow" w:date="2020-12-29T11:55:00Z" w:initials="CD">
    <w:p w14:paraId="6951FDF8" w14:textId="77777777" w:rsidR="00B55B9B" w:rsidRDefault="00B55B9B" w:rsidP="00B55B9B">
      <w:pPr>
        <w:pStyle w:val="CommentText"/>
      </w:pPr>
      <w:r>
        <w:rPr>
          <w:rStyle w:val="CommentReference"/>
        </w:rPr>
        <w:annotationRef/>
      </w:r>
      <w:r>
        <w:t>I think I’ve done that now in the sentence following this one.</w:t>
      </w:r>
    </w:p>
  </w:comment>
  <w:comment w:id="1622" w:author="Chelsey Nieman" w:date="2020-12-28T10:12:00Z" w:initials="CLN">
    <w:p w14:paraId="09890BA8" w14:textId="77777777" w:rsidR="00B55B9B" w:rsidRDefault="00B55B9B" w:rsidP="00B55B9B">
      <w:pPr>
        <w:pStyle w:val="CommentText"/>
        <w:spacing w:after="0"/>
      </w:pPr>
      <w:r>
        <w:rPr>
          <w:rStyle w:val="CommentReference"/>
        </w:rPr>
        <w:annotationRef/>
      </w:r>
      <w:r>
        <w:t>Greg: Good start to the Discussion.  One thing that might round this out is a paragraph explicitly discussing limitation and challenges to ecosystem-based fisheries management and adaptive management.  If the world worked as simple as a model, we’d have everything figured out, right.  A paragraph could highlight limitations and speculate about ways to overcome them through model exploration like that presented here.</w:t>
      </w:r>
    </w:p>
  </w:comment>
  <w:comment w:id="1623" w:author="Colin Dassow" w:date="2020-12-29T11:57:00Z" w:initials="CD">
    <w:p w14:paraId="6990E978" w14:textId="77777777" w:rsidR="00B55B9B" w:rsidRDefault="00B55B9B" w:rsidP="00B55B9B">
      <w:pPr>
        <w:pStyle w:val="CommentText"/>
      </w:pPr>
      <w:r>
        <w:rPr>
          <w:rStyle w:val="CommentReference"/>
        </w:rPr>
        <w:annotationRef/>
      </w:r>
      <w:r>
        <w:t xml:space="preserve">Consider talking about why adaptive </w:t>
      </w:r>
      <w:proofErr w:type="spellStart"/>
      <w:r>
        <w:t>managemtn</w:t>
      </w:r>
      <w:proofErr w:type="spellEnd"/>
      <w:r>
        <w:t xml:space="preserve"> hasn’t been more widely used? Citations of this based on class material.</w:t>
      </w:r>
    </w:p>
  </w:comment>
  <w:comment w:id="1624" w:author="Colin Dassow" w:date="2020-12-29T14:04:00Z" w:initials="CD">
    <w:p w14:paraId="77599EB2" w14:textId="77777777" w:rsidR="00B55B9B" w:rsidRDefault="00B55B9B" w:rsidP="00B55B9B">
      <w:pPr>
        <w:pStyle w:val="CommentText"/>
      </w:pPr>
      <w:r>
        <w:rPr>
          <w:rStyle w:val="CommentReference"/>
        </w:rPr>
        <w:annotationRef/>
      </w:r>
      <w:r>
        <w:t>I’ve done this near the end of this paragraph</w:t>
      </w:r>
    </w:p>
  </w:comment>
  <w:comment w:id="1632" w:author="Chelsey Nieman" w:date="2020-12-28T09:49:00Z" w:initials="CLN">
    <w:p w14:paraId="49E0D9D0" w14:textId="658F508D" w:rsidR="00D131D0" w:rsidRDefault="00D131D0">
      <w:pPr>
        <w:pStyle w:val="CommentText"/>
        <w:spacing w:after="0"/>
      </w:pPr>
      <w:r>
        <w:rPr>
          <w:rStyle w:val="CommentReference"/>
        </w:rPr>
        <w:annotationRef/>
      </w:r>
      <w:r>
        <w:t>Greg: In reality it doesn’t generally work this way.  Think about density-dependent mortality consideration when stocking more.  You can’t stock your way out of poor habitat or other drivers leading to problems in the first place.  In addition, stocking is expensive, which is a limitation of this approach.</w:t>
      </w:r>
    </w:p>
  </w:comment>
  <w:comment w:id="1639" w:author="Stuart Jones" w:date="2020-12-22T14:20:00Z" w:initials="SJ">
    <w:p w14:paraId="2FE9EDCC" w14:textId="3C23C0FC" w:rsidR="00D131D0" w:rsidRDefault="00D131D0">
      <w:pPr>
        <w:pStyle w:val="CommentText"/>
        <w:spacing w:after="0"/>
      </w:pPr>
      <w:r>
        <w:rPr>
          <w:rStyle w:val="CommentReference"/>
        </w:rPr>
        <w:annotationRef/>
      </w:r>
      <w:r>
        <w:t>Examples from real systems for any of this?</w:t>
      </w:r>
    </w:p>
  </w:comment>
  <w:comment w:id="1640" w:author="Colin Dassow" w:date="2020-12-22T16:20:00Z" w:initials="CD">
    <w:p w14:paraId="0E8D8CEF" w14:textId="03C8F0DF" w:rsidR="00D131D0" w:rsidRDefault="00D131D0">
      <w:pPr>
        <w:pStyle w:val="CommentText"/>
        <w:spacing w:after="0"/>
      </w:pPr>
      <w:r>
        <w:rPr>
          <w:rStyle w:val="CommentReference"/>
        </w:rPr>
        <w:annotationRef/>
      </w:r>
      <w:r>
        <w:t>Not with life stages, there might be some marine examples that show these dynamics between species but data on specific life stages is maybe pretty rare?</w:t>
      </w:r>
    </w:p>
  </w:comment>
  <w:comment w:id="1663" w:author="Colin Dassow" w:date="2020-12-27T11:33:00Z" w:initials="CD">
    <w:p w14:paraId="396543AD" w14:textId="77777777" w:rsidR="00D131D0" w:rsidRDefault="00D131D0" w:rsidP="00325638">
      <w:pPr>
        <w:pStyle w:val="CommentText"/>
        <w:spacing w:after="0"/>
      </w:pPr>
      <w:r>
        <w:rPr>
          <w:rStyle w:val="CommentReference"/>
        </w:rPr>
        <w:annotationRef/>
      </w:r>
      <w:r>
        <w:t>We should put this somewhere, probably better in the discussion.</w:t>
      </w:r>
    </w:p>
  </w:comment>
  <w:comment w:id="1664" w:author="Colin Dassow" w:date="2020-12-27T11:33:00Z" w:initials="CD">
    <w:p w14:paraId="7CE21CC9" w14:textId="77777777" w:rsidR="00D131D0" w:rsidRDefault="00D131D0" w:rsidP="00325638">
      <w:pPr>
        <w:pStyle w:val="CommentText"/>
        <w:spacing w:after="0"/>
      </w:pPr>
      <w:r>
        <w:rPr>
          <w:rStyle w:val="CommentReference"/>
        </w:rPr>
        <w:annotationRef/>
      </w:r>
    </w:p>
  </w:comment>
  <w:comment w:id="1670" w:author="Stuart Jones" w:date="2020-12-22T14:21:00Z" w:initials="SJ">
    <w:p w14:paraId="0BF2EC1B" w14:textId="541EE1BA" w:rsidR="00D131D0" w:rsidRDefault="00D131D0">
      <w:pPr>
        <w:pStyle w:val="CommentText"/>
        <w:spacing w:after="0"/>
      </w:pPr>
      <w:r>
        <w:rPr>
          <w:rStyle w:val="CommentReference"/>
        </w:rPr>
        <w:annotationRef/>
      </w:r>
      <w:r>
        <w:t>A parallel that I just thought of is this is basically “biocontrol”, but you are using an existing biological control agent rather than stocking a new one. Maybe worth raising this point?</w:t>
      </w:r>
    </w:p>
  </w:comment>
  <w:comment w:id="1671" w:author="Colin Dassow" w:date="2020-12-29T13:24:00Z" w:initials="CD">
    <w:p w14:paraId="368A604E" w14:textId="7B025614" w:rsidR="00D131D0" w:rsidRDefault="00D131D0">
      <w:pPr>
        <w:pStyle w:val="CommentText"/>
      </w:pPr>
      <w:r>
        <w:rPr>
          <w:rStyle w:val="CommentReference"/>
        </w:rPr>
        <w:annotationRef/>
      </w:r>
      <w:r>
        <w:t>I think this could be a good idea and might fit decently at the end of this paragraph but I’m not sure exactly how to bring it up. I tried something there but it can be improved.</w:t>
      </w:r>
    </w:p>
  </w:comment>
  <w:comment w:id="1702" w:author="Colin Dassow" w:date="2020-12-29T13:30:00Z" w:initials="CD">
    <w:p w14:paraId="70CADB47" w14:textId="7B7161E8" w:rsidR="00D131D0" w:rsidRDefault="00D131D0">
      <w:pPr>
        <w:pStyle w:val="CommentText"/>
      </w:pPr>
      <w:r>
        <w:rPr>
          <w:rStyle w:val="CommentReference"/>
        </w:rPr>
        <w:annotationRef/>
      </w:r>
      <w:r>
        <w:t xml:space="preserve">This is a good paragraph but I think it can still be improved. I think where it can be improved is in the closing sentence. I wonder if adding another one after it that makes more of a declarative statement would </w:t>
      </w:r>
      <w:proofErr w:type="gramStart"/>
      <w:r>
        <w:t>help?...</w:t>
      </w:r>
      <w:proofErr w:type="gramEnd"/>
      <w:r>
        <w:t xml:space="preserve">.. I need to think </w:t>
      </w:r>
      <w:proofErr w:type="gramStart"/>
      <w:r>
        <w:t>on  this</w:t>
      </w:r>
      <w:proofErr w:type="gramEnd"/>
      <w:r>
        <w:t xml:space="preserve"> some.</w:t>
      </w:r>
    </w:p>
  </w:comment>
  <w:comment w:id="1703" w:author="Stuart Jones" w:date="2020-12-22T14:22:00Z" w:initials="SJ">
    <w:p w14:paraId="3FC68D0A" w14:textId="4A846BF0" w:rsidR="00D131D0" w:rsidRDefault="00D131D0">
      <w:pPr>
        <w:pStyle w:val="CommentText"/>
        <w:spacing w:after="0"/>
      </w:pPr>
      <w:r>
        <w:rPr>
          <w:rStyle w:val="CommentReference"/>
        </w:rPr>
        <w:annotationRef/>
      </w:r>
      <w:r>
        <w:t>New idea, so new paragraph?</w:t>
      </w:r>
    </w:p>
  </w:comment>
  <w:comment w:id="1704" w:author="Colin Dassow" w:date="2020-12-22T16:22:00Z" w:initials="CD">
    <w:p w14:paraId="0A333F6E" w14:textId="0C70E24A" w:rsidR="00D131D0" w:rsidRDefault="00D131D0">
      <w:pPr>
        <w:pStyle w:val="CommentText"/>
        <w:spacing w:after="0"/>
      </w:pPr>
      <w:r>
        <w:rPr>
          <w:rStyle w:val="CommentReference"/>
        </w:rPr>
        <w:annotationRef/>
      </w:r>
      <w:r>
        <w:t xml:space="preserve">We can do </w:t>
      </w:r>
      <w:proofErr w:type="gramStart"/>
      <w:r>
        <w:t>that,</w:t>
      </w:r>
      <w:proofErr w:type="gramEnd"/>
      <w:r>
        <w:t xml:space="preserve"> it’d be a short paragraph though?</w:t>
      </w:r>
    </w:p>
  </w:comment>
  <w:comment w:id="1706" w:author="Colin Dassow" w:date="2020-12-18T15:13:00Z" w:initials="CD">
    <w:p w14:paraId="01A15CF0" w14:textId="65982757" w:rsidR="00D131D0" w:rsidRDefault="00D131D0">
      <w:pPr>
        <w:pStyle w:val="CommentText"/>
        <w:spacing w:after="0"/>
      </w:pPr>
      <w:r>
        <w:rPr>
          <w:rStyle w:val="CommentReference"/>
        </w:rPr>
        <w:annotationRef/>
      </w:r>
      <w:r>
        <w:t>Fair to say ‘theory’?</w:t>
      </w:r>
    </w:p>
  </w:comment>
  <w:comment w:id="1707" w:author="Chelsey Nieman" w:date="2020-12-28T09:58:00Z" w:initials="CLN">
    <w:p w14:paraId="7F7E29BF" w14:textId="107D3F24" w:rsidR="00D131D0" w:rsidRDefault="00D131D0">
      <w:pPr>
        <w:pStyle w:val="CommentText"/>
        <w:spacing w:after="0"/>
      </w:pPr>
      <w:r>
        <w:rPr>
          <w:rStyle w:val="CommentReference"/>
        </w:rPr>
        <w:annotationRef/>
      </w:r>
      <w:r>
        <w:t>Greg: See also Gretchen Hansen’s SOS paper for Mille Lacs walleye.</w:t>
      </w:r>
    </w:p>
  </w:comment>
  <w:comment w:id="1724" w:author="Chelsey Nieman" w:date="2020-12-28T10:03:00Z" w:initials="CLN">
    <w:p w14:paraId="7155D652" w14:textId="63D17838" w:rsidR="00D131D0" w:rsidRDefault="00D131D0">
      <w:pPr>
        <w:pStyle w:val="CommentText"/>
        <w:spacing w:after="0"/>
      </w:pPr>
      <w:r>
        <w:rPr>
          <w:rStyle w:val="CommentReference"/>
        </w:rPr>
        <w:annotationRef/>
      </w:r>
      <w:r>
        <w:t>Greg: Look up some heavy hitting citation here that may go outside of fisheries.  For example, food security, clean water, climate change, overall ecosystem services.  Take a look at the Resilience Alliance members and you’ll find plenty.</w:t>
      </w:r>
    </w:p>
  </w:comment>
  <w:comment w:id="1745" w:author="Chelsey Nieman" w:date="2020-12-23T14:27:00Z" w:initials="CLN">
    <w:p w14:paraId="7DCA21B4" w14:textId="77777777" w:rsidR="00D131D0" w:rsidRDefault="00D131D0" w:rsidP="005B5D26">
      <w:pPr>
        <w:pStyle w:val="CommentText"/>
        <w:spacing w:after="0"/>
      </w:pPr>
      <w:r>
        <w:rPr>
          <w:rStyle w:val="CommentReference"/>
        </w:rPr>
        <w:annotationRef/>
      </w:r>
      <w:r>
        <w:t xml:space="preserve">I’m not really sure where in here we want to integrate this – maybe where we talk about costs? </w:t>
      </w:r>
    </w:p>
  </w:comment>
  <w:comment w:id="1746" w:author="Colin Dassow" w:date="2020-12-27T12:01:00Z" w:initials="CD">
    <w:p w14:paraId="4E7BF432" w14:textId="4563AC5E" w:rsidR="00D131D0" w:rsidRDefault="00D131D0" w:rsidP="005B5D26">
      <w:pPr>
        <w:pStyle w:val="CommentText"/>
        <w:spacing w:after="0"/>
      </w:pPr>
      <w:r>
        <w:rPr>
          <w:rStyle w:val="CommentReference"/>
        </w:rPr>
        <w:annotationRef/>
      </w:r>
      <w:r>
        <w:t>How’s this spot?</w:t>
      </w:r>
    </w:p>
  </w:comment>
  <w:comment w:id="1743" w:author="Stuart Jones" w:date="2020-12-22T13:31:00Z" w:initials="SJ">
    <w:p w14:paraId="0453FB1C" w14:textId="77777777" w:rsidR="00D131D0" w:rsidRDefault="00D131D0" w:rsidP="005B5D26">
      <w:pPr>
        <w:pStyle w:val="CommentText"/>
        <w:spacing w:after="0"/>
      </w:pPr>
      <w:r>
        <w:rPr>
          <w:rStyle w:val="CommentReference"/>
        </w:rPr>
        <w:annotationRef/>
      </w:r>
      <w:r>
        <w:t>I think this might be better used in the discussion perhaps. I wonder if a bit more information on methods of management (stocking, harvest limits) might be better for this paragraph</w:t>
      </w:r>
    </w:p>
  </w:comment>
  <w:comment w:id="1760" w:author="Chelsey Nieman" w:date="2020-12-28T10:09:00Z" w:initials="CLN">
    <w:p w14:paraId="55FD34D4" w14:textId="43772B6B" w:rsidR="00D131D0" w:rsidRDefault="00D131D0">
      <w:pPr>
        <w:pStyle w:val="CommentText"/>
        <w:spacing w:after="0"/>
      </w:pPr>
      <w:r>
        <w:rPr>
          <w:rStyle w:val="CommentReference"/>
        </w:rPr>
        <w:annotationRef/>
      </w:r>
      <w:r>
        <w:t xml:space="preserve">Greg: </w:t>
      </w:r>
      <w:r>
        <w:rPr>
          <w:rStyle w:val="CommentReference"/>
        </w:rPr>
        <w:annotationRef/>
      </w:r>
      <w:r>
        <w:t>If you want to go the “adaptive management” route, this opens up another can of worms that you’ll need to discuss.  Remember, adaptive management is basically deliberate experiments for learning.</w:t>
      </w:r>
    </w:p>
  </w:comment>
  <w:comment w:id="1771" w:author="Chelsey Nieman" w:date="2020-12-28T10:10:00Z" w:initials="CLN">
    <w:p w14:paraId="27941DF6" w14:textId="682EDEB3" w:rsidR="00D131D0" w:rsidRDefault="00D131D0">
      <w:pPr>
        <w:pStyle w:val="CommentText"/>
        <w:spacing w:after="0"/>
      </w:pPr>
      <w:r>
        <w:rPr>
          <w:rStyle w:val="CommentReference"/>
        </w:rPr>
        <w:annotationRef/>
      </w:r>
      <w:r>
        <w:t>Greg: This is good and makes sense to me, but you’ll need to better incorporate the overall concept of adaptive management in the Introduction and follow up with how it could be used in the context of ecosystem-based fisheries management here.</w:t>
      </w:r>
    </w:p>
  </w:comment>
  <w:comment w:id="1772" w:author="Colin Dassow" w:date="2020-12-29T11:48:00Z" w:initials="CD">
    <w:p w14:paraId="6DF06911" w14:textId="0BEEF82D" w:rsidR="00D131D0" w:rsidRDefault="00D131D0">
      <w:pPr>
        <w:pStyle w:val="CommentText"/>
      </w:pPr>
      <w:r>
        <w:rPr>
          <w:rStyle w:val="CommentReference"/>
        </w:rPr>
        <w:annotationRef/>
      </w:r>
      <w:r>
        <w:t>I’ve sort of done this now (2</w:t>
      </w:r>
      <w:r w:rsidRPr="00C72F99">
        <w:rPr>
          <w:vertAlign w:val="superscript"/>
        </w:rPr>
        <w:t>nd</w:t>
      </w:r>
      <w:r>
        <w:t xml:space="preserve"> to last paragraph of intro), though maybe more space should be spent on this in the intro?</w:t>
      </w:r>
    </w:p>
  </w:comment>
  <w:comment w:id="1773" w:author="Chelsey Nieman" w:date="2020-12-28T10:11:00Z" w:initials="CLN">
    <w:p w14:paraId="26DC48EA" w14:textId="6A79CE21" w:rsidR="00D131D0" w:rsidRDefault="00D131D0">
      <w:pPr>
        <w:pStyle w:val="CommentText"/>
        <w:spacing w:after="0"/>
      </w:pPr>
      <w:r>
        <w:rPr>
          <w:rStyle w:val="CommentReference"/>
        </w:rPr>
        <w:annotationRef/>
      </w:r>
      <w:r>
        <w:t>Greg: But, these ecological interactions are constantly changing and we typically react after the fact instead of proactively because they can be difficult to predict.  Ecology is interesting because interactions are often changing quicker than we can understand them.  This is why adaptive management can be important and this should be considered a limitation of this study, but important for further research.</w:t>
      </w:r>
    </w:p>
  </w:comment>
  <w:comment w:id="1774" w:author="Colin Dassow" w:date="2020-12-29T11:55:00Z" w:initials="CD">
    <w:p w14:paraId="3DB5EB4F" w14:textId="4839C033" w:rsidR="00D131D0" w:rsidRDefault="00D131D0">
      <w:pPr>
        <w:pStyle w:val="CommentText"/>
      </w:pPr>
      <w:r>
        <w:rPr>
          <w:rStyle w:val="CommentReference"/>
        </w:rPr>
        <w:annotationRef/>
      </w:r>
      <w:r>
        <w:t>I think I’ve done that now in the sentence following this one.</w:t>
      </w:r>
    </w:p>
  </w:comment>
  <w:comment w:id="1787" w:author="Stuart Jones" w:date="2020-12-22T14:25:00Z" w:initials="SJ">
    <w:p w14:paraId="2720789E" w14:textId="209B0720" w:rsidR="00D131D0" w:rsidRDefault="00D131D0">
      <w:pPr>
        <w:pStyle w:val="CommentText"/>
        <w:spacing w:after="0"/>
      </w:pPr>
      <w:r>
        <w:rPr>
          <w:rStyle w:val="CommentReference"/>
        </w:rPr>
        <w:annotationRef/>
      </w:r>
      <w:r>
        <w:t xml:space="preserve">Too weak. I know it isn’t always the case that we understand this stuff, but saying “fairly well” isn’t very effective either. Maybe better to say “in systems </w:t>
      </w:r>
      <w:proofErr w:type="spellStart"/>
      <w:r>
        <w:t>wehre</w:t>
      </w:r>
      <w:proofErr w:type="spellEnd"/>
      <w:r>
        <w:t xml:space="preserve"> we do have this understanding” we should implement this stuff and evaluate the power of the approach?</w:t>
      </w:r>
    </w:p>
  </w:comment>
  <w:comment w:id="1788" w:author="Colin Dassow" w:date="2020-12-22T16:23:00Z" w:initials="CD">
    <w:p w14:paraId="7D56835D" w14:textId="01BCA8DE" w:rsidR="00D131D0" w:rsidRDefault="00D131D0">
      <w:pPr>
        <w:pStyle w:val="CommentText"/>
        <w:spacing w:after="0"/>
      </w:pPr>
      <w:r>
        <w:rPr>
          <w:rStyle w:val="CommentReference"/>
        </w:rPr>
        <w:annotationRef/>
      </w:r>
      <w:proofErr w:type="spellStart"/>
      <w:r>
        <w:t>Ya</w:t>
      </w:r>
      <w:proofErr w:type="spellEnd"/>
      <w:r>
        <w:t xml:space="preserve"> this is a better way to say it.</w:t>
      </w:r>
    </w:p>
  </w:comment>
  <w:comment w:id="1820" w:author="Chelsey Nieman" w:date="2020-12-28T10:12:00Z" w:initials="CLN">
    <w:p w14:paraId="0567DDA5" w14:textId="14F15F68" w:rsidR="00D131D0" w:rsidRDefault="00D131D0">
      <w:pPr>
        <w:pStyle w:val="CommentText"/>
        <w:spacing w:after="0"/>
      </w:pPr>
      <w:r>
        <w:rPr>
          <w:rStyle w:val="CommentReference"/>
        </w:rPr>
        <w:annotationRef/>
      </w:r>
      <w:r>
        <w:t>Greg: Good start to the Discussion.  One thing that might round this out is a paragraph explicitly discussing limitation and challenges to ecosystem-based fisheries management and adaptive management.  If the world worked as simple as a model, we’d have everything figured out, right.  A paragraph could highlight limitations and speculate about ways to overcome them through model exploration like that presented here.</w:t>
      </w:r>
    </w:p>
  </w:comment>
  <w:comment w:id="1821" w:author="Colin Dassow" w:date="2020-12-29T11:57:00Z" w:initials="CD">
    <w:p w14:paraId="66CEB735" w14:textId="6F5894C3" w:rsidR="00D131D0" w:rsidRDefault="00D131D0">
      <w:pPr>
        <w:pStyle w:val="CommentText"/>
      </w:pPr>
      <w:r>
        <w:rPr>
          <w:rStyle w:val="CommentReference"/>
        </w:rPr>
        <w:annotationRef/>
      </w:r>
      <w:r>
        <w:t xml:space="preserve">Consider talking about why adaptive </w:t>
      </w:r>
      <w:proofErr w:type="spellStart"/>
      <w:r>
        <w:t>managemtn</w:t>
      </w:r>
      <w:proofErr w:type="spellEnd"/>
      <w:r>
        <w:t xml:space="preserve"> hasn’t been more widely used? Citations of this based on class material.</w:t>
      </w:r>
    </w:p>
  </w:comment>
  <w:comment w:id="1822" w:author="Colin Dassow" w:date="2020-12-29T14:04:00Z" w:initials="CD">
    <w:p w14:paraId="5BEDC926" w14:textId="6DD47E6F" w:rsidR="00D131D0" w:rsidRDefault="00D131D0">
      <w:pPr>
        <w:pStyle w:val="CommentText"/>
      </w:pPr>
      <w:r>
        <w:rPr>
          <w:rStyle w:val="CommentReference"/>
        </w:rPr>
        <w:annotationRef/>
      </w:r>
      <w:r>
        <w:t>I’ve done this near the end of this paragraph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423944B" w15:done="0"/>
  <w15:commentEx w15:paraId="132DA4AE" w15:done="0"/>
  <w15:commentEx w15:paraId="01FCAC9C" w15:done="0"/>
  <w15:commentEx w15:paraId="55769F95" w15:paraIdParent="01FCAC9C" w15:done="0"/>
  <w15:commentEx w15:paraId="42D4F8D7" w15:done="1"/>
  <w15:commentEx w15:paraId="7F5B1530" w15:done="1"/>
  <w15:commentEx w15:paraId="6448BE68" w15:done="0"/>
  <w15:commentEx w15:paraId="55BD923E" w15:paraIdParent="6448BE68" w15:done="0"/>
  <w15:commentEx w15:paraId="58B16D29" w15:paraIdParent="6448BE68" w15:done="0"/>
  <w15:commentEx w15:paraId="29B5AD9D" w15:paraIdParent="6448BE68" w15:done="0"/>
  <w15:commentEx w15:paraId="39D23335" w15:done="1"/>
  <w15:commentEx w15:paraId="5003438E" w15:paraIdParent="39D23335" w15:done="1"/>
  <w15:commentEx w15:paraId="28438D7B" w15:done="1"/>
  <w15:commentEx w15:paraId="42977AEE" w15:done="1"/>
  <w15:commentEx w15:paraId="4853CEBB" w15:paraIdParent="42977AEE" w15:done="1"/>
  <w15:commentEx w15:paraId="522EC6B5" w15:done="1"/>
  <w15:commentEx w15:paraId="6789E15F" w15:done="1"/>
  <w15:commentEx w15:paraId="2F97EEA0" w15:done="1"/>
  <w15:commentEx w15:paraId="72AA464A" w15:paraIdParent="2F97EEA0" w15:done="1"/>
  <w15:commentEx w15:paraId="095780BE" w15:done="1"/>
  <w15:commentEx w15:paraId="7CF2B63D" w15:paraIdParent="095780BE" w15:done="1"/>
  <w15:commentEx w15:paraId="06462B5D" w15:done="1"/>
  <w15:commentEx w15:paraId="4CFA4329" w15:paraIdParent="06462B5D" w15:done="1"/>
  <w15:commentEx w15:paraId="37EF5476" w15:done="1"/>
  <w15:commentEx w15:paraId="7388012A" w15:paraIdParent="37EF5476" w15:done="1"/>
  <w15:commentEx w15:paraId="43A1A158" w15:paraIdParent="37EF5476" w15:done="1"/>
  <w15:commentEx w15:paraId="2AB774D4" w15:paraIdParent="37EF5476" w15:done="1"/>
  <w15:commentEx w15:paraId="5B09A3E8" w15:done="1"/>
  <w15:commentEx w15:paraId="1BE1F2A5" w15:paraIdParent="5B09A3E8" w15:done="1"/>
  <w15:commentEx w15:paraId="462664FB" w15:paraIdParent="5B09A3E8" w15:done="1"/>
  <w15:commentEx w15:paraId="09575497" w15:done="0"/>
  <w15:commentEx w15:paraId="67E465D4" w15:paraIdParent="09575497" w15:done="0"/>
  <w15:commentEx w15:paraId="3EFC12AD" w15:done="1"/>
  <w15:commentEx w15:paraId="6C95CDF1" w15:done="1"/>
  <w15:commentEx w15:paraId="52658958" w15:done="0"/>
  <w15:commentEx w15:paraId="647855CA" w15:done="1"/>
  <w15:commentEx w15:paraId="2410B9BA" w15:paraIdParent="647855CA" w15:done="1"/>
  <w15:commentEx w15:paraId="09234778" w15:done="1"/>
  <w15:commentEx w15:paraId="78FE2FD7" w15:done="0"/>
  <w15:commentEx w15:paraId="554A0F84" w15:done="1"/>
  <w15:commentEx w15:paraId="3BD2FF23" w15:paraIdParent="554A0F84" w15:done="1"/>
  <w15:commentEx w15:paraId="43ACD47A" w15:done="1"/>
  <w15:commentEx w15:paraId="0B892F43" w15:done="0"/>
  <w15:commentEx w15:paraId="556C41C1" w15:done="1"/>
  <w15:commentEx w15:paraId="3E993EA6" w15:paraIdParent="556C41C1" w15:done="1"/>
  <w15:commentEx w15:paraId="7FE23FDD" w15:done="1"/>
  <w15:commentEx w15:paraId="512CF143" w15:paraIdParent="7FE23FDD" w15:done="1"/>
  <w15:commentEx w15:paraId="2FE6BF70" w15:done="1"/>
  <w15:commentEx w15:paraId="00C418D2" w15:paraIdParent="2FE6BF70" w15:done="1"/>
  <w15:commentEx w15:paraId="25875696" w15:done="1"/>
  <w15:commentEx w15:paraId="73172D1A" w15:paraIdParent="25875696" w15:done="1"/>
  <w15:commentEx w15:paraId="7BDBB6E4" w15:paraIdParent="25875696" w15:done="1"/>
  <w15:commentEx w15:paraId="3267B1B7" w15:paraIdParent="25875696" w15:done="1"/>
  <w15:commentEx w15:paraId="4B867B1A" w15:done="0"/>
  <w15:commentEx w15:paraId="25B4D322" w15:done="1"/>
  <w15:commentEx w15:paraId="7CEA7726" w15:done="1"/>
  <w15:commentEx w15:paraId="09E28227" w15:paraIdParent="7CEA7726" w15:done="1"/>
  <w15:commentEx w15:paraId="56865E6B" w15:paraIdParent="7CEA7726" w15:done="1"/>
  <w15:commentEx w15:paraId="364002C8" w15:done="1"/>
  <w15:commentEx w15:paraId="2D88752D" w15:paraIdParent="364002C8" w15:done="1"/>
  <w15:commentEx w15:paraId="2154AE28" w15:done="1"/>
  <w15:commentEx w15:paraId="20A88E4B" w15:paraIdParent="2154AE28" w15:done="1"/>
  <w15:commentEx w15:paraId="5FE7E233" w15:done="1"/>
  <w15:commentEx w15:paraId="336DE230" w15:paraIdParent="5FE7E233" w15:done="1"/>
  <w15:commentEx w15:paraId="23FE4747" w15:done="0"/>
  <w15:commentEx w15:paraId="25233CA9" w15:paraIdParent="23FE4747" w15:done="0"/>
  <w15:commentEx w15:paraId="23707D4A" w15:done="1"/>
  <w15:commentEx w15:paraId="220739FE" w15:paraIdParent="23707D4A" w15:done="1"/>
  <w15:commentEx w15:paraId="68846FBA" w15:paraIdParent="23707D4A" w15:done="1"/>
  <w15:commentEx w15:paraId="2F288A59" w15:paraIdParent="23707D4A" w15:done="1"/>
  <w15:commentEx w15:paraId="0D9118D3" w15:done="0"/>
  <w15:commentEx w15:paraId="7808E377" w15:done="0"/>
  <w15:commentEx w15:paraId="7E0B0094" w15:paraIdParent="7808E377" w15:done="0"/>
  <w15:commentEx w15:paraId="38D51990" w15:done="1"/>
  <w15:commentEx w15:paraId="1EBEE199" w15:done="1"/>
  <w15:commentEx w15:paraId="27AA310D" w15:done="0"/>
  <w15:commentEx w15:paraId="51C6AEB1" w15:paraIdParent="27AA310D" w15:done="0"/>
  <w15:commentEx w15:paraId="1D72B2BC" w15:done="0"/>
  <w15:commentEx w15:paraId="3AA8B063" w15:done="0"/>
  <w15:commentEx w15:paraId="5293F8A4" w15:done="1"/>
  <w15:commentEx w15:paraId="44B63563" w15:done="1"/>
  <w15:commentEx w15:paraId="3751C86C" w15:paraIdParent="44B63563" w15:done="1"/>
  <w15:commentEx w15:paraId="78D583A4" w15:done="0"/>
  <w15:commentEx w15:paraId="32DE549E" w15:done="0"/>
  <w15:commentEx w15:paraId="47E7D1C8" w15:done="0"/>
  <w15:commentEx w15:paraId="29E5F105" w15:paraIdParent="47E7D1C8" w15:done="0"/>
  <w15:commentEx w15:paraId="54F824BC" w15:done="0"/>
  <w15:commentEx w15:paraId="70F7F827" w15:done="0"/>
  <w15:commentEx w15:paraId="28BA150A" w15:paraIdParent="70F7F827" w15:done="0"/>
  <w15:commentEx w15:paraId="564BFC71" w15:paraIdParent="70F7F827" w15:done="0"/>
  <w15:commentEx w15:paraId="656D26AE" w15:done="1"/>
  <w15:commentEx w15:paraId="40D7C3B2" w15:done="0"/>
  <w15:commentEx w15:paraId="13A4BE36" w15:done="0"/>
  <w15:commentEx w15:paraId="0BA3431F" w15:paraIdParent="13A4BE36" w15:done="0"/>
  <w15:commentEx w15:paraId="7F35C5A4" w15:done="0"/>
  <w15:commentEx w15:paraId="76B43B17" w15:done="0"/>
  <w15:commentEx w15:paraId="5C265E8D" w15:paraIdParent="76B43B17" w15:done="0"/>
  <w15:commentEx w15:paraId="39E6983E" w15:done="0"/>
  <w15:commentEx w15:paraId="6B0E97F1" w15:done="1"/>
  <w15:commentEx w15:paraId="77E15A61" w15:paraIdParent="6B0E97F1" w15:done="1"/>
  <w15:commentEx w15:paraId="66F768CA" w15:done="0"/>
  <w15:commentEx w15:paraId="426AF9A1" w15:paraIdParent="66F768CA" w15:done="0"/>
  <w15:commentEx w15:paraId="5ADCB50A" w15:done="0"/>
  <w15:commentEx w15:paraId="601A2B2E" w15:paraIdParent="5ADCB50A" w15:done="0"/>
  <w15:commentEx w15:paraId="2DC65BC0" w15:done="0"/>
  <w15:commentEx w15:paraId="787D18A8" w15:done="1"/>
  <w15:commentEx w15:paraId="12B20282" w15:done="1"/>
  <w15:commentEx w15:paraId="2DE6F2D0" w15:paraIdParent="12B20282" w15:done="1"/>
  <w15:commentEx w15:paraId="014E2E90" w15:done="0"/>
  <w15:commentEx w15:paraId="12DE1C92" w15:done="0"/>
  <w15:commentEx w15:paraId="57EF0C45" w15:done="1"/>
  <w15:commentEx w15:paraId="30523D4F" w15:paraIdParent="57EF0C45" w15:done="1"/>
  <w15:commentEx w15:paraId="53AEA8B9" w15:done="1"/>
  <w15:commentEx w15:paraId="127E7514" w15:paraIdParent="53AEA8B9" w15:done="1"/>
  <w15:commentEx w15:paraId="79263FFD" w15:paraIdParent="53AEA8B9" w15:done="1"/>
  <w15:commentEx w15:paraId="0E7F2171" w15:done="1"/>
  <w15:commentEx w15:paraId="3673833B" w15:done="1"/>
  <w15:commentEx w15:paraId="1467D6DE" w15:paraIdParent="3673833B" w15:done="1"/>
  <w15:commentEx w15:paraId="43543E46" w15:done="0"/>
  <w15:commentEx w15:paraId="6A951EB6" w15:paraIdParent="43543E46" w15:done="0"/>
  <w15:commentEx w15:paraId="72DCE97C" w15:done="1"/>
  <w15:commentEx w15:paraId="4C5A0B37" w15:paraIdParent="72DCE97C" w15:done="1"/>
  <w15:commentEx w15:paraId="60E0D672" w15:done="1"/>
  <w15:commentEx w15:paraId="41C90E3A" w15:paraIdParent="60E0D672" w15:done="1"/>
  <w15:commentEx w15:paraId="2F9B0FD4" w15:paraIdParent="60E0D672" w15:done="1"/>
  <w15:commentEx w15:paraId="76ECCCA3" w15:paraIdParent="60E0D672" w15:done="1"/>
  <w15:commentEx w15:paraId="04FF7685" w15:done="1"/>
  <w15:commentEx w15:paraId="31ED3453" w15:paraIdParent="04FF7685" w15:done="1"/>
  <w15:commentEx w15:paraId="4E88B8DD" w15:paraIdParent="04FF7685" w15:done="1"/>
  <w15:commentEx w15:paraId="55EAD7D0" w15:done="0"/>
  <w15:commentEx w15:paraId="75176BD6" w15:paraIdParent="55EAD7D0" w15:done="0"/>
  <w15:commentEx w15:paraId="2718CB74" w15:done="1"/>
  <w15:commentEx w15:paraId="70EEB00B" w15:done="1"/>
  <w15:commentEx w15:paraId="10C22B49" w15:paraIdParent="70EEB00B" w15:done="1"/>
  <w15:commentEx w15:paraId="4C9BF8AA" w15:done="1"/>
  <w15:commentEx w15:paraId="4AADE674" w15:paraIdParent="4C9BF8AA" w15:done="1"/>
  <w15:commentEx w15:paraId="3A8A502C" w15:done="1"/>
  <w15:commentEx w15:paraId="6FCA5423" w15:paraIdParent="3A8A502C" w15:done="1"/>
  <w15:commentEx w15:paraId="5CD6C198" w15:paraIdParent="3A8A502C" w15:done="1"/>
  <w15:commentEx w15:paraId="2EFDBECD" w15:done="1"/>
  <w15:commentEx w15:paraId="05B99882" w15:done="0"/>
  <w15:commentEx w15:paraId="571E649C" w15:paraIdParent="05B99882" w15:done="0"/>
  <w15:commentEx w15:paraId="4F83CF6C" w15:paraIdParent="05B99882" w15:done="0"/>
  <w15:commentEx w15:paraId="3ACFE9B8" w15:done="1"/>
  <w15:commentEx w15:paraId="18CF72EF" w15:paraIdParent="3ACFE9B8" w15:done="1"/>
  <w15:commentEx w15:paraId="3840FFA8" w15:done="0"/>
  <w15:commentEx w15:paraId="309C97BD" w15:done="0"/>
  <w15:commentEx w15:paraId="67056E81" w15:done="0"/>
  <w15:commentEx w15:paraId="48F7CBDF" w15:paraIdParent="67056E81" w15:done="0"/>
  <w15:commentEx w15:paraId="1809AA7A" w15:done="1"/>
  <w15:commentEx w15:paraId="0CA426BB" w15:paraIdParent="1809AA7A" w15:done="1"/>
  <w15:commentEx w15:paraId="4EE1EFCD" w15:done="0"/>
  <w15:commentEx w15:paraId="502E90A8" w15:paraIdParent="4EE1EFCD" w15:done="0"/>
  <w15:commentEx w15:paraId="552DB592" w15:done="0"/>
  <w15:commentEx w15:paraId="799314AB" w15:done="0"/>
  <w15:commentEx w15:paraId="497723D5" w15:paraIdParent="799314AB" w15:done="0"/>
  <w15:commentEx w15:paraId="6402BB72" w15:done="0"/>
  <w15:commentEx w15:paraId="0E98285C" w15:paraIdParent="6402BB72" w15:done="0"/>
  <w15:commentEx w15:paraId="5CB33AE2" w15:paraIdParent="6402BB72" w15:done="0"/>
  <w15:commentEx w15:paraId="77E44FA9" w15:done="0"/>
  <w15:commentEx w15:paraId="0CD0FEBC" w15:done="1"/>
  <w15:commentEx w15:paraId="48C91AFC" w15:paraIdParent="0CD0FEBC" w15:done="1"/>
  <w15:commentEx w15:paraId="661D0139" w15:paraIdParent="0CD0FEBC" w15:done="1"/>
  <w15:commentEx w15:paraId="01C4D315" w15:done="1"/>
  <w15:commentEx w15:paraId="76E28B44" w15:done="1"/>
  <w15:commentEx w15:paraId="6C05AA36" w15:paraIdParent="76E28B44" w15:done="1"/>
  <w15:commentEx w15:paraId="305FC9C9" w15:done="1"/>
  <w15:commentEx w15:paraId="65CCFAB6" w15:paraIdParent="305FC9C9" w15:done="1"/>
  <w15:commentEx w15:paraId="03BAF808" w15:paraIdParent="305FC9C9" w15:done="1"/>
  <w15:commentEx w15:paraId="36C9EB34" w15:done="1"/>
  <w15:commentEx w15:paraId="7B50E861" w15:paraIdParent="36C9EB34" w15:done="1"/>
  <w15:commentEx w15:paraId="69EFBDCF" w15:done="0"/>
  <w15:commentEx w15:paraId="2D518FAF" w15:paraIdParent="69EFBDCF" w15:done="0"/>
  <w15:commentEx w15:paraId="2D01EC1D" w15:paraIdParent="69EFBDCF" w15:done="0"/>
  <w15:commentEx w15:paraId="3DCBEF93" w15:done="1"/>
  <w15:commentEx w15:paraId="53B2A87A" w15:done="0"/>
  <w15:commentEx w15:paraId="07F63481" w15:done="1"/>
  <w15:commentEx w15:paraId="0B48E6B9" w15:done="1"/>
  <w15:commentEx w15:paraId="06C800FB" w15:paraIdParent="0B48E6B9" w15:done="1"/>
  <w15:commentEx w15:paraId="41DA5262" w15:done="1"/>
  <w15:commentEx w15:paraId="6F975217" w15:done="1"/>
  <w15:commentEx w15:paraId="1B352A0E" w15:done="1"/>
  <w15:commentEx w15:paraId="619B0B90" w15:done="0"/>
  <w15:commentEx w15:paraId="14178129" w15:done="1"/>
  <w15:commentEx w15:paraId="64C2C04F" w15:paraIdParent="14178129" w15:done="1"/>
  <w15:commentEx w15:paraId="1E587C4E" w15:done="1"/>
  <w15:commentEx w15:paraId="43A57B80" w15:done="1"/>
  <w15:commentEx w15:paraId="3E7FBC0F" w15:done="1"/>
  <w15:commentEx w15:paraId="455E6E21" w15:paraIdParent="3E7FBC0F" w15:done="1"/>
  <w15:commentEx w15:paraId="52B3CA4B" w15:paraIdParent="3E7FBC0F" w15:done="1"/>
  <w15:commentEx w15:paraId="56648513" w15:done="1"/>
  <w15:commentEx w15:paraId="6951FDF8" w15:paraIdParent="56648513" w15:done="1"/>
  <w15:commentEx w15:paraId="09890BA8" w15:done="1"/>
  <w15:commentEx w15:paraId="6990E978" w15:paraIdParent="09890BA8" w15:done="1"/>
  <w15:commentEx w15:paraId="77599EB2" w15:paraIdParent="09890BA8" w15:done="1"/>
  <w15:commentEx w15:paraId="49E0D9D0" w15:done="1"/>
  <w15:commentEx w15:paraId="2FE9EDCC" w15:done="0"/>
  <w15:commentEx w15:paraId="0E8D8CEF" w15:paraIdParent="2FE9EDCC" w15:done="0"/>
  <w15:commentEx w15:paraId="396543AD" w15:done="0"/>
  <w15:commentEx w15:paraId="7CE21CC9" w15:paraIdParent="396543AD" w15:done="0"/>
  <w15:commentEx w15:paraId="0BF2EC1B" w15:done="0"/>
  <w15:commentEx w15:paraId="368A604E" w15:paraIdParent="0BF2EC1B" w15:done="0"/>
  <w15:commentEx w15:paraId="70CADB47" w15:done="0"/>
  <w15:commentEx w15:paraId="3FC68D0A" w15:done="1"/>
  <w15:commentEx w15:paraId="0A333F6E" w15:paraIdParent="3FC68D0A" w15:done="1"/>
  <w15:commentEx w15:paraId="01A15CF0" w15:done="1"/>
  <w15:commentEx w15:paraId="7F7E29BF" w15:done="1"/>
  <w15:commentEx w15:paraId="7155D652" w15:done="0"/>
  <w15:commentEx w15:paraId="7DCA21B4" w15:done="0"/>
  <w15:commentEx w15:paraId="4E7BF432" w15:paraIdParent="7DCA21B4" w15:done="0"/>
  <w15:commentEx w15:paraId="0453FB1C" w15:done="1"/>
  <w15:commentEx w15:paraId="55FD34D4" w15:done="1"/>
  <w15:commentEx w15:paraId="27941DF6" w15:done="0"/>
  <w15:commentEx w15:paraId="6DF06911" w15:paraIdParent="27941DF6" w15:done="0"/>
  <w15:commentEx w15:paraId="26DC48EA" w15:done="1"/>
  <w15:commentEx w15:paraId="3DB5EB4F" w15:paraIdParent="26DC48EA" w15:done="1"/>
  <w15:commentEx w15:paraId="2720789E" w15:done="0"/>
  <w15:commentEx w15:paraId="7D56835D" w15:paraIdParent="2720789E" w15:done="0"/>
  <w15:commentEx w15:paraId="0567DDA5" w15:done="1"/>
  <w15:commentEx w15:paraId="66CEB735" w15:paraIdParent="0567DDA5" w15:done="1"/>
  <w15:commentEx w15:paraId="5BEDC926" w15:paraIdParent="0567DDA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6E942" w16cex:dateUtc="2020-12-30T17:55:00Z"/>
  <w16cex:commentExtensible w16cex:durableId="2396E965" w16cex:dateUtc="2020-12-30T17:56:00Z"/>
  <w16cex:commentExtensible w16cex:durableId="2396BFEE" w16cex:dateUtc="2020-12-30T14:59:00Z"/>
  <w16cex:commentExtensible w16cex:durableId="2396BFEF" w16cex:dateUtc="2020-12-30T14:59:00Z"/>
  <w16cex:commentExtensible w16cex:durableId="2396E179" w16cex:dateUtc="2020-12-30T17:16:00Z"/>
  <w16cex:commentExtensible w16cex:durableId="2396C0FB" w16cex:dateUtc="2020-12-30T15:03:00Z"/>
  <w16cex:commentExtensible w16cex:durableId="2396C221" w16cex:dateUtc="2020-12-30T15:08:00Z"/>
  <w16cex:commentExtensible w16cex:durableId="2396E17A" w16cex:dateUtc="2020-12-30T17:21:00Z"/>
  <w16cex:commentExtensible w16cex:durableId="2396E17D" w16cex:dateUtc="2020-12-30T17:22:00Z"/>
  <w16cex:commentExtensible w16cex:durableId="2396E36C" w16cex:dateUtc="2020-12-30T17:30:00Z"/>
  <w16cex:commentExtensible w16cex:durableId="2396E389" w16cex:dateUtc="2020-12-30T17: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423944B" w16cid:durableId="2396E942"/>
  <w16cid:commentId w16cid:paraId="132DA4AE" w16cid:durableId="2396E965"/>
  <w16cid:commentId w16cid:paraId="01FCAC9C" w16cid:durableId="2396E87F"/>
  <w16cid:commentId w16cid:paraId="55769F95" w16cid:durableId="2396E87E"/>
  <w16cid:commentId w16cid:paraId="42D4F8D7" w16cid:durableId="2396E87D"/>
  <w16cid:commentId w16cid:paraId="7F5B1530" w16cid:durableId="2396E87C"/>
  <w16cid:commentId w16cid:paraId="6448BE68" w16cid:durableId="2396BF53"/>
  <w16cid:commentId w16cid:paraId="55BD923E" w16cid:durableId="2396BF54"/>
  <w16cid:commentId w16cid:paraId="58B16D29" w16cid:durableId="2396BFEE"/>
  <w16cid:commentId w16cid:paraId="29B5AD9D" w16cid:durableId="2396BFEF"/>
  <w16cid:commentId w16cid:paraId="39D23335" w16cid:durableId="2396E87B"/>
  <w16cid:commentId w16cid:paraId="5003438E" w16cid:durableId="2396E87A"/>
  <w16cid:commentId w16cid:paraId="28438D7B" w16cid:durableId="2396E879"/>
  <w16cid:commentId w16cid:paraId="42977AEE" w16cid:durableId="2396E878"/>
  <w16cid:commentId w16cid:paraId="4853CEBB" w16cid:durableId="2396E877"/>
  <w16cid:commentId w16cid:paraId="522EC6B5" w16cid:durableId="2396E876"/>
  <w16cid:commentId w16cid:paraId="6789E15F" w16cid:durableId="2396E179"/>
  <w16cid:commentId w16cid:paraId="2F97EEA0" w16cid:durableId="2396E875"/>
  <w16cid:commentId w16cid:paraId="72AA464A" w16cid:durableId="2396E874"/>
  <w16cid:commentId w16cid:paraId="095780BE" w16cid:durableId="2396E873"/>
  <w16cid:commentId w16cid:paraId="7CF2B63D" w16cid:durableId="2396E872"/>
  <w16cid:commentId w16cid:paraId="06462B5D" w16cid:durableId="2396E871"/>
  <w16cid:commentId w16cid:paraId="4CFA4329" w16cid:durableId="2396E870"/>
  <w16cid:commentId w16cid:paraId="37EF5476" w16cid:durableId="2396E86F"/>
  <w16cid:commentId w16cid:paraId="7388012A" w16cid:durableId="2396E86E"/>
  <w16cid:commentId w16cid:paraId="43A1A158" w16cid:durableId="2396E86D"/>
  <w16cid:commentId w16cid:paraId="2AB774D4" w16cid:durableId="2396E86C"/>
  <w16cid:commentId w16cid:paraId="5B09A3E8" w16cid:durableId="2396BF67"/>
  <w16cid:commentId w16cid:paraId="1BE1F2A5" w16cid:durableId="2396BF68"/>
  <w16cid:commentId w16cid:paraId="462664FB" w16cid:durableId="2396BF69"/>
  <w16cid:commentId w16cid:paraId="09575497" w16cid:durableId="2396BF4E"/>
  <w16cid:commentId w16cid:paraId="67E465D4" w16cid:durableId="2396BF4F"/>
  <w16cid:commentId w16cid:paraId="3EFC12AD" w16cid:durableId="2396BF50"/>
  <w16cid:commentId w16cid:paraId="6C95CDF1" w16cid:durableId="2396BF51"/>
  <w16cid:commentId w16cid:paraId="52658958" w16cid:durableId="2396BF52"/>
  <w16cid:commentId w16cid:paraId="647855CA" w16cid:durableId="2396BF55"/>
  <w16cid:commentId w16cid:paraId="2410B9BA" w16cid:durableId="2396BF56"/>
  <w16cid:commentId w16cid:paraId="09234778" w16cid:durableId="2396BF57"/>
  <w16cid:commentId w16cid:paraId="78FE2FD7" w16cid:durableId="2396BF58"/>
  <w16cid:commentId w16cid:paraId="554A0F84" w16cid:durableId="2396BF59"/>
  <w16cid:commentId w16cid:paraId="3BD2FF23" w16cid:durableId="2396BF5A"/>
  <w16cid:commentId w16cid:paraId="43ACD47A" w16cid:durableId="2396BF5B"/>
  <w16cid:commentId w16cid:paraId="0B892F43" w16cid:durableId="2396BF5C"/>
  <w16cid:commentId w16cid:paraId="556C41C1" w16cid:durableId="2396BF5D"/>
  <w16cid:commentId w16cid:paraId="3E993EA6" w16cid:durableId="2396BF5E"/>
  <w16cid:commentId w16cid:paraId="7FE23FDD" w16cid:durableId="2396BF5F"/>
  <w16cid:commentId w16cid:paraId="512CF143" w16cid:durableId="2396BF60"/>
  <w16cid:commentId w16cid:paraId="2FE6BF70" w16cid:durableId="2396BF61"/>
  <w16cid:commentId w16cid:paraId="00C418D2" w16cid:durableId="2396BF62"/>
  <w16cid:commentId w16cid:paraId="25875696" w16cid:durableId="2396BF63"/>
  <w16cid:commentId w16cid:paraId="73172D1A" w16cid:durableId="2396BF64"/>
  <w16cid:commentId w16cid:paraId="7BDBB6E4" w16cid:durableId="2396BF65"/>
  <w16cid:commentId w16cid:paraId="3267B1B7" w16cid:durableId="2396BF66"/>
  <w16cid:commentId w16cid:paraId="4B867B1A" w16cid:durableId="2396BF6A"/>
  <w16cid:commentId w16cid:paraId="25B4D322" w16cid:durableId="2396BF6B"/>
  <w16cid:commentId w16cid:paraId="7CEA7726" w16cid:durableId="2396BF6C"/>
  <w16cid:commentId w16cid:paraId="09E28227" w16cid:durableId="2396BF6D"/>
  <w16cid:commentId w16cid:paraId="56865E6B" w16cid:durableId="2396C0FB"/>
  <w16cid:commentId w16cid:paraId="364002C8" w16cid:durableId="2396BF6E"/>
  <w16cid:commentId w16cid:paraId="2D88752D" w16cid:durableId="2396BF6F"/>
  <w16cid:commentId w16cid:paraId="2154AE28" w16cid:durableId="2396BF70"/>
  <w16cid:commentId w16cid:paraId="20A88E4B" w16cid:durableId="2396BF71"/>
  <w16cid:commentId w16cid:paraId="5FE7E233" w16cid:durableId="2396BF72"/>
  <w16cid:commentId w16cid:paraId="336DE230" w16cid:durableId="2396BF73"/>
  <w16cid:commentId w16cid:paraId="23FE4747" w16cid:durableId="2396BF74"/>
  <w16cid:commentId w16cid:paraId="25233CA9" w16cid:durableId="2396BF75"/>
  <w16cid:commentId w16cid:paraId="23707D4A" w16cid:durableId="2396BF76"/>
  <w16cid:commentId w16cid:paraId="220739FE" w16cid:durableId="2396BF77"/>
  <w16cid:commentId w16cid:paraId="68846FBA" w16cid:durableId="2396BF78"/>
  <w16cid:commentId w16cid:paraId="2F288A59" w16cid:durableId="2396BF79"/>
  <w16cid:commentId w16cid:paraId="0D9118D3" w16cid:durableId="2396BF7A"/>
  <w16cid:commentId w16cid:paraId="7808E377" w16cid:durableId="2396BF7B"/>
  <w16cid:commentId w16cid:paraId="7E0B0094" w16cid:durableId="2396BF7C"/>
  <w16cid:commentId w16cid:paraId="38D51990" w16cid:durableId="2396BF7D"/>
  <w16cid:commentId w16cid:paraId="1EBEE199" w16cid:durableId="2396BF7E"/>
  <w16cid:commentId w16cid:paraId="27AA310D" w16cid:durableId="2396BF7F"/>
  <w16cid:commentId w16cid:paraId="51C6AEB1" w16cid:durableId="2396BF80"/>
  <w16cid:commentId w16cid:paraId="1D72B2BC" w16cid:durableId="2396BF81"/>
  <w16cid:commentId w16cid:paraId="3AA8B063" w16cid:durableId="2396E7F6"/>
  <w16cid:commentId w16cid:paraId="5293F8A4" w16cid:durableId="2396BF82"/>
  <w16cid:commentId w16cid:paraId="44B63563" w16cid:durableId="2396BF83"/>
  <w16cid:commentId w16cid:paraId="3751C86C" w16cid:durableId="2396BF84"/>
  <w16cid:commentId w16cid:paraId="78D583A4" w16cid:durableId="2396BF85"/>
  <w16cid:commentId w16cid:paraId="32DE549E" w16cid:durableId="2396BF86"/>
  <w16cid:commentId w16cid:paraId="47E7D1C8" w16cid:durableId="2396BF87"/>
  <w16cid:commentId w16cid:paraId="29E5F105" w16cid:durableId="2396BF88"/>
  <w16cid:commentId w16cid:paraId="54F824BC" w16cid:durableId="2396BF89"/>
  <w16cid:commentId w16cid:paraId="70F7F827" w16cid:durableId="2396BF8A"/>
  <w16cid:commentId w16cid:paraId="28BA150A" w16cid:durableId="2396BF8B"/>
  <w16cid:commentId w16cid:paraId="564BFC71" w16cid:durableId="2396BF8C"/>
  <w16cid:commentId w16cid:paraId="656D26AE" w16cid:durableId="2396BF8D"/>
  <w16cid:commentId w16cid:paraId="40D7C3B2" w16cid:durableId="2396BF8E"/>
  <w16cid:commentId w16cid:paraId="13A4BE36" w16cid:durableId="2396BF8F"/>
  <w16cid:commentId w16cid:paraId="0BA3431F" w16cid:durableId="2396BF90"/>
  <w16cid:commentId w16cid:paraId="7F35C5A4" w16cid:durableId="2396BF91"/>
  <w16cid:commentId w16cid:paraId="76B43B17" w16cid:durableId="2396BF92"/>
  <w16cid:commentId w16cid:paraId="5C265E8D" w16cid:durableId="2396BF93"/>
  <w16cid:commentId w16cid:paraId="39E6983E" w16cid:durableId="2396BF94"/>
  <w16cid:commentId w16cid:paraId="6B0E97F1" w16cid:durableId="2396BF95"/>
  <w16cid:commentId w16cid:paraId="77E15A61" w16cid:durableId="2396BF96"/>
  <w16cid:commentId w16cid:paraId="66F768CA" w16cid:durableId="2396BF97"/>
  <w16cid:commentId w16cid:paraId="426AF9A1" w16cid:durableId="2396BF98"/>
  <w16cid:commentId w16cid:paraId="5ADCB50A" w16cid:durableId="2396BF99"/>
  <w16cid:commentId w16cid:paraId="601A2B2E" w16cid:durableId="2396BF9A"/>
  <w16cid:commentId w16cid:paraId="2DC65BC0" w16cid:durableId="2396BF9B"/>
  <w16cid:commentId w16cid:paraId="787D18A8" w16cid:durableId="2396BF9C"/>
  <w16cid:commentId w16cid:paraId="12B20282" w16cid:durableId="2396BF9D"/>
  <w16cid:commentId w16cid:paraId="2DE6F2D0" w16cid:durableId="2396BF9E"/>
  <w16cid:commentId w16cid:paraId="014E2E90" w16cid:durableId="2396E814"/>
  <w16cid:commentId w16cid:paraId="12DE1C92" w16cid:durableId="2396E815"/>
  <w16cid:commentId w16cid:paraId="57EF0C45" w16cid:durableId="2396BF9F"/>
  <w16cid:commentId w16cid:paraId="30523D4F" w16cid:durableId="2396BFA0"/>
  <w16cid:commentId w16cid:paraId="53AEA8B9" w16cid:durableId="2396BFA1"/>
  <w16cid:commentId w16cid:paraId="127E7514" w16cid:durableId="2396BFA2"/>
  <w16cid:commentId w16cid:paraId="79263FFD" w16cid:durableId="2396BFA3"/>
  <w16cid:commentId w16cid:paraId="0E7F2171" w16cid:durableId="2396BFA4"/>
  <w16cid:commentId w16cid:paraId="3673833B" w16cid:durableId="2396BFA5"/>
  <w16cid:commentId w16cid:paraId="1467D6DE" w16cid:durableId="2396BFA6"/>
  <w16cid:commentId w16cid:paraId="43543E46" w16cid:durableId="2396BFA7"/>
  <w16cid:commentId w16cid:paraId="6A951EB6" w16cid:durableId="2396BFA8"/>
  <w16cid:commentId w16cid:paraId="72DCE97C" w16cid:durableId="2396BFA9"/>
  <w16cid:commentId w16cid:paraId="4C5A0B37" w16cid:durableId="2396BFAA"/>
  <w16cid:commentId w16cid:paraId="60E0D672" w16cid:durableId="2396BFAB"/>
  <w16cid:commentId w16cid:paraId="41C90E3A" w16cid:durableId="2396BFAC"/>
  <w16cid:commentId w16cid:paraId="2F9B0FD4" w16cid:durableId="2396BFAD"/>
  <w16cid:commentId w16cid:paraId="76ECCCA3" w16cid:durableId="2396BFAE"/>
  <w16cid:commentId w16cid:paraId="04FF7685" w16cid:durableId="2396BFAF"/>
  <w16cid:commentId w16cid:paraId="31ED3453" w16cid:durableId="2396BFB0"/>
  <w16cid:commentId w16cid:paraId="4E88B8DD" w16cid:durableId="2396BFB1"/>
  <w16cid:commentId w16cid:paraId="55EAD7D0" w16cid:durableId="2396BFB2"/>
  <w16cid:commentId w16cid:paraId="75176BD6" w16cid:durableId="2396BFB3"/>
  <w16cid:commentId w16cid:paraId="2718CB74" w16cid:durableId="2396BFB4"/>
  <w16cid:commentId w16cid:paraId="70EEB00B" w16cid:durableId="2396BFB5"/>
  <w16cid:commentId w16cid:paraId="10C22B49" w16cid:durableId="2396BFB6"/>
  <w16cid:commentId w16cid:paraId="4C9BF8AA" w16cid:durableId="2396BFB7"/>
  <w16cid:commentId w16cid:paraId="4AADE674" w16cid:durableId="2396BFB8"/>
  <w16cid:commentId w16cid:paraId="3A8A502C" w16cid:durableId="2396BFB9"/>
  <w16cid:commentId w16cid:paraId="6FCA5423" w16cid:durableId="2396BFBA"/>
  <w16cid:commentId w16cid:paraId="5CD6C198" w16cid:durableId="2396BFBB"/>
  <w16cid:commentId w16cid:paraId="2EFDBECD" w16cid:durableId="2396BFBC"/>
  <w16cid:commentId w16cid:paraId="05B99882" w16cid:durableId="2396BFBD"/>
  <w16cid:commentId w16cid:paraId="571E649C" w16cid:durableId="2396BFBE"/>
  <w16cid:commentId w16cid:paraId="4F83CF6C" w16cid:durableId="2396BFBF"/>
  <w16cid:commentId w16cid:paraId="3ACFE9B8" w16cid:durableId="2396BFC0"/>
  <w16cid:commentId w16cid:paraId="18CF72EF" w16cid:durableId="2396BFC1"/>
  <w16cid:commentId w16cid:paraId="3840FFA8" w16cid:durableId="2396BFC2"/>
  <w16cid:commentId w16cid:paraId="309C97BD" w16cid:durableId="2396BFC3"/>
  <w16cid:commentId w16cid:paraId="67056E81" w16cid:durableId="2396BFC4"/>
  <w16cid:commentId w16cid:paraId="48F7CBDF" w16cid:durableId="2396BFC5"/>
  <w16cid:commentId w16cid:paraId="1809AA7A" w16cid:durableId="2396BFC6"/>
  <w16cid:commentId w16cid:paraId="0CA426BB" w16cid:durableId="2396BFC7"/>
  <w16cid:commentId w16cid:paraId="4EE1EFCD" w16cid:durableId="2396BFC8"/>
  <w16cid:commentId w16cid:paraId="502E90A8" w16cid:durableId="2396E840"/>
  <w16cid:commentId w16cid:paraId="552DB592" w16cid:durableId="2396BFC9"/>
  <w16cid:commentId w16cid:paraId="799314AB" w16cid:durableId="2396BFCB"/>
  <w16cid:commentId w16cid:paraId="497723D5" w16cid:durableId="2396BFCC"/>
  <w16cid:commentId w16cid:paraId="6402BB72" w16cid:durableId="2396BFCD"/>
  <w16cid:commentId w16cid:paraId="0E98285C" w16cid:durableId="2396BFCE"/>
  <w16cid:commentId w16cid:paraId="5CB33AE2" w16cid:durableId="2396BFCF"/>
  <w16cid:commentId w16cid:paraId="77E44FA9" w16cid:durableId="2396BFCA"/>
  <w16cid:commentId w16cid:paraId="0CD0FEBC" w16cid:durableId="2396E898"/>
  <w16cid:commentId w16cid:paraId="48C91AFC" w16cid:durableId="2396E897"/>
  <w16cid:commentId w16cid:paraId="661D0139" w16cid:durableId="2396E896"/>
  <w16cid:commentId w16cid:paraId="01C4D315" w16cid:durableId="2396E895"/>
  <w16cid:commentId w16cid:paraId="76E28B44" w16cid:durableId="2396E894"/>
  <w16cid:commentId w16cid:paraId="6C05AA36" w16cid:durableId="2396E893"/>
  <w16cid:commentId w16cid:paraId="305FC9C9" w16cid:durableId="2396C1B7"/>
  <w16cid:commentId w16cid:paraId="65CCFAB6" w16cid:durableId="2396C1B6"/>
  <w16cid:commentId w16cid:paraId="03BAF808" w16cid:durableId="2396C221"/>
  <w16cid:commentId w16cid:paraId="36C9EB34" w16cid:durableId="2396E892"/>
  <w16cid:commentId w16cid:paraId="7B50E861" w16cid:durableId="2396E891"/>
  <w16cid:commentId w16cid:paraId="69EFBDCF" w16cid:durableId="2396BFD5"/>
  <w16cid:commentId w16cid:paraId="2D518FAF" w16cid:durableId="2396BFD6"/>
  <w16cid:commentId w16cid:paraId="2D01EC1D" w16cid:durableId="2396E17A"/>
  <w16cid:commentId w16cid:paraId="3DCBEF93" w16cid:durableId="2396BFD7"/>
  <w16cid:commentId w16cid:paraId="53B2A87A" w16cid:durableId="2396E17D"/>
  <w16cid:commentId w16cid:paraId="07F63481" w16cid:durableId="2396E890"/>
  <w16cid:commentId w16cid:paraId="0B48E6B9" w16cid:durableId="2396E88F"/>
  <w16cid:commentId w16cid:paraId="06C800FB" w16cid:durableId="2396E88E"/>
  <w16cid:commentId w16cid:paraId="41DA5262" w16cid:durableId="2396E88D"/>
  <w16cid:commentId w16cid:paraId="6F975217" w16cid:durableId="2396E88C"/>
  <w16cid:commentId w16cid:paraId="1B352A0E" w16cid:durableId="2396E88B"/>
  <w16cid:commentId w16cid:paraId="619B0B90" w16cid:durableId="2396E36C"/>
  <w16cid:commentId w16cid:paraId="14178129" w16cid:durableId="2396E88A"/>
  <w16cid:commentId w16cid:paraId="64C2C04F" w16cid:durableId="2396E889"/>
  <w16cid:commentId w16cid:paraId="1E587C4E" w16cid:durableId="2396E888"/>
  <w16cid:commentId w16cid:paraId="43A57B80" w16cid:durableId="2396E887"/>
  <w16cid:commentId w16cid:paraId="3E7FBC0F" w16cid:durableId="2396E886"/>
  <w16cid:commentId w16cid:paraId="455E6E21" w16cid:durableId="2396E885"/>
  <w16cid:commentId w16cid:paraId="52B3CA4B" w16cid:durableId="2396E389"/>
  <w16cid:commentId w16cid:paraId="56648513" w16cid:durableId="2396E884"/>
  <w16cid:commentId w16cid:paraId="6951FDF8" w16cid:durableId="2396E883"/>
  <w16cid:commentId w16cid:paraId="09890BA8" w16cid:durableId="2396E882"/>
  <w16cid:commentId w16cid:paraId="6990E978" w16cid:durableId="2396E881"/>
  <w16cid:commentId w16cid:paraId="77599EB2" w16cid:durableId="2396E880"/>
  <w16cid:commentId w16cid:paraId="49E0D9D0" w16cid:durableId="2396BFD0"/>
  <w16cid:commentId w16cid:paraId="2FE9EDCC" w16cid:durableId="2396BFD1"/>
  <w16cid:commentId w16cid:paraId="0E8D8CEF" w16cid:durableId="2396BFD2"/>
  <w16cid:commentId w16cid:paraId="396543AD" w16cid:durableId="2396C185"/>
  <w16cid:commentId w16cid:paraId="7CE21CC9" w16cid:durableId="2396C184"/>
  <w16cid:commentId w16cid:paraId="0BF2EC1B" w16cid:durableId="2396BFD3"/>
  <w16cid:commentId w16cid:paraId="368A604E" w16cid:durableId="2396BFD4"/>
  <w16cid:commentId w16cid:paraId="70CADB47" w16cid:durableId="2396BFD8"/>
  <w16cid:commentId w16cid:paraId="3FC68D0A" w16cid:durableId="2396BFD9"/>
  <w16cid:commentId w16cid:paraId="0A333F6E" w16cid:durableId="2396BFDA"/>
  <w16cid:commentId w16cid:paraId="01A15CF0" w16cid:durableId="2396BFDB"/>
  <w16cid:commentId w16cid:paraId="7F7E29BF" w16cid:durableId="2396BFDC"/>
  <w16cid:commentId w16cid:paraId="7155D652" w16cid:durableId="2396BFDD"/>
  <w16cid:commentId w16cid:paraId="7DCA21B4" w16cid:durableId="2396BFDE"/>
  <w16cid:commentId w16cid:paraId="4E7BF432" w16cid:durableId="2396BFDF"/>
  <w16cid:commentId w16cid:paraId="0453FB1C" w16cid:durableId="2396BFE0"/>
  <w16cid:commentId w16cid:paraId="55FD34D4" w16cid:durableId="2396BFE4"/>
  <w16cid:commentId w16cid:paraId="27941DF6" w16cid:durableId="2396BFE5"/>
  <w16cid:commentId w16cid:paraId="6DF06911" w16cid:durableId="2396BFE6"/>
  <w16cid:commentId w16cid:paraId="26DC48EA" w16cid:durableId="2396BFE7"/>
  <w16cid:commentId w16cid:paraId="3DB5EB4F" w16cid:durableId="2396BFE8"/>
  <w16cid:commentId w16cid:paraId="2720789E" w16cid:durableId="2396BFE9"/>
  <w16cid:commentId w16cid:paraId="7D56835D" w16cid:durableId="2396BFEA"/>
  <w16cid:commentId w16cid:paraId="0567DDA5" w16cid:durableId="2396BFEB"/>
  <w16cid:commentId w16cid:paraId="66CEB735" w16cid:durableId="2396BFEC"/>
  <w16cid:commentId w16cid:paraId="5BEDC926" w16cid:durableId="2396BF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D300ED" w14:textId="77777777" w:rsidR="00D37F90" w:rsidRDefault="00D37F90">
      <w:pPr>
        <w:spacing w:after="0"/>
      </w:pPr>
      <w:r>
        <w:separator/>
      </w:r>
    </w:p>
  </w:endnote>
  <w:endnote w:type="continuationSeparator" w:id="0">
    <w:p w14:paraId="1F292211" w14:textId="77777777" w:rsidR="00D37F90" w:rsidRDefault="00D37F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604020202020204"/>
    <w:charset w:val="00"/>
    <w:family w:val="swiss"/>
    <w:pitch w:val="variable"/>
    <w:sig w:usb0="E4002EFF" w:usb1="C000E47F" w:usb2="00000009" w:usb3="00000000" w:csb0="000001FF" w:csb1="00000000"/>
  </w:font>
  <w:font w:name="Times">
    <w:altName w:val="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88249202"/>
      <w:docPartObj>
        <w:docPartGallery w:val="Page Numbers (Bottom of Page)"/>
        <w:docPartUnique/>
      </w:docPartObj>
    </w:sdtPr>
    <w:sdtEndPr>
      <w:rPr>
        <w:rStyle w:val="PageNumber"/>
      </w:rPr>
    </w:sdtEndPr>
    <w:sdtContent>
      <w:p w14:paraId="2B6D06BA" w14:textId="104F27E5" w:rsidR="00D131D0" w:rsidRDefault="00D131D0" w:rsidP="00EC32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330C55" w14:textId="77777777" w:rsidR="00D131D0" w:rsidRDefault="00D131D0" w:rsidP="003A2A6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64447234"/>
      <w:docPartObj>
        <w:docPartGallery w:val="Page Numbers (Bottom of Page)"/>
        <w:docPartUnique/>
      </w:docPartObj>
    </w:sdtPr>
    <w:sdtEndPr>
      <w:rPr>
        <w:rStyle w:val="PageNumber"/>
      </w:rPr>
    </w:sdtEndPr>
    <w:sdtContent>
      <w:p w14:paraId="1C49B948" w14:textId="35E7FF2A" w:rsidR="00D131D0" w:rsidRDefault="00D131D0" w:rsidP="00EC32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5D7CCD">
          <w:rPr>
            <w:rStyle w:val="PageNumber"/>
            <w:noProof/>
          </w:rPr>
          <w:t>12</w:t>
        </w:r>
        <w:r>
          <w:rPr>
            <w:rStyle w:val="PageNumber"/>
          </w:rPr>
          <w:fldChar w:fldCharType="end"/>
        </w:r>
      </w:p>
    </w:sdtContent>
  </w:sdt>
  <w:p w14:paraId="17B52B45" w14:textId="77777777" w:rsidR="00D131D0" w:rsidRDefault="00D131D0" w:rsidP="003A2A6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BEB858" w14:textId="77777777" w:rsidR="00D37F90" w:rsidRDefault="00D37F90">
      <w:r>
        <w:separator/>
      </w:r>
    </w:p>
  </w:footnote>
  <w:footnote w:type="continuationSeparator" w:id="0">
    <w:p w14:paraId="37C96EB3" w14:textId="77777777" w:rsidR="00D37F90" w:rsidRDefault="00D37F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490C2B"/>
    <w:multiLevelType w:val="hybridMultilevel"/>
    <w:tmpl w:val="2190EB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AE401"/>
    <w:multiLevelType w:val="multilevel"/>
    <w:tmpl w:val="1BE471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E511213"/>
    <w:multiLevelType w:val="hybridMultilevel"/>
    <w:tmpl w:val="2EF83D0C"/>
    <w:lvl w:ilvl="0" w:tplc="A4CA7C9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9B82E4C"/>
    <w:multiLevelType w:val="hybridMultilevel"/>
    <w:tmpl w:val="6C1039C8"/>
    <w:lvl w:ilvl="0" w:tplc="B92C5BFC">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F8E1E33"/>
    <w:multiLevelType w:val="hybridMultilevel"/>
    <w:tmpl w:val="6E6A5354"/>
    <w:lvl w:ilvl="0" w:tplc="09160BF8">
      <w:start w:val="1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63D5B09"/>
    <w:multiLevelType w:val="hybridMultilevel"/>
    <w:tmpl w:val="3EDE5B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 w:numId="5">
    <w:abstractNumId w:val="5"/>
  </w:num>
  <w:num w:numId="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tuart Jones">
    <w15:presenceInfo w15:providerId="AD" w15:userId="S::sjones20@nd.edu::8013da4f-9ea2-49f3-8942-e41867971000"/>
  </w15:person>
  <w15:person w15:author="Colin Dassow">
    <w15:presenceInfo w15:providerId="None" w15:userId="Colin Dassow"/>
  </w15:person>
  <w15:person w15:author="Sass, Gregory G">
    <w15:presenceInfo w15:providerId="AD" w15:userId="S-1-5-21-1068637394-4219095031-2642338718-326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2777E"/>
    <w:rsid w:val="00032EE2"/>
    <w:rsid w:val="00042768"/>
    <w:rsid w:val="00052ED8"/>
    <w:rsid w:val="000608C0"/>
    <w:rsid w:val="00062887"/>
    <w:rsid w:val="00063773"/>
    <w:rsid w:val="00064360"/>
    <w:rsid w:val="00065EB8"/>
    <w:rsid w:val="000669A7"/>
    <w:rsid w:val="000723E5"/>
    <w:rsid w:val="00081D0D"/>
    <w:rsid w:val="0008273C"/>
    <w:rsid w:val="00083D9F"/>
    <w:rsid w:val="00095EC1"/>
    <w:rsid w:val="0009734C"/>
    <w:rsid w:val="000B101C"/>
    <w:rsid w:val="000B686C"/>
    <w:rsid w:val="000C2C9F"/>
    <w:rsid w:val="000C7293"/>
    <w:rsid w:val="000D3F5B"/>
    <w:rsid w:val="000D48AB"/>
    <w:rsid w:val="000E0F70"/>
    <w:rsid w:val="000E3FF6"/>
    <w:rsid w:val="000E5CE7"/>
    <w:rsid w:val="000F085E"/>
    <w:rsid w:val="000F19A9"/>
    <w:rsid w:val="000F6429"/>
    <w:rsid w:val="00113753"/>
    <w:rsid w:val="00114310"/>
    <w:rsid w:val="0011573E"/>
    <w:rsid w:val="00116751"/>
    <w:rsid w:val="001224BC"/>
    <w:rsid w:val="00125C23"/>
    <w:rsid w:val="00126309"/>
    <w:rsid w:val="00144620"/>
    <w:rsid w:val="00156084"/>
    <w:rsid w:val="00164BB1"/>
    <w:rsid w:val="00165A34"/>
    <w:rsid w:val="001675E5"/>
    <w:rsid w:val="00172656"/>
    <w:rsid w:val="001818FB"/>
    <w:rsid w:val="00186C31"/>
    <w:rsid w:val="001A15DE"/>
    <w:rsid w:val="001B207B"/>
    <w:rsid w:val="001B7BDD"/>
    <w:rsid w:val="001C00F1"/>
    <w:rsid w:val="001C1798"/>
    <w:rsid w:val="001D6943"/>
    <w:rsid w:val="001E3F0C"/>
    <w:rsid w:val="001F6C94"/>
    <w:rsid w:val="001F7601"/>
    <w:rsid w:val="002000F9"/>
    <w:rsid w:val="002033DF"/>
    <w:rsid w:val="00214784"/>
    <w:rsid w:val="00221E85"/>
    <w:rsid w:val="00235F33"/>
    <w:rsid w:val="00235FC1"/>
    <w:rsid w:val="00243044"/>
    <w:rsid w:val="00261A1B"/>
    <w:rsid w:val="002651AD"/>
    <w:rsid w:val="002753B0"/>
    <w:rsid w:val="00283A1B"/>
    <w:rsid w:val="002877E7"/>
    <w:rsid w:val="00293299"/>
    <w:rsid w:val="002942DB"/>
    <w:rsid w:val="00294A7E"/>
    <w:rsid w:val="002A36AE"/>
    <w:rsid w:val="002A792E"/>
    <w:rsid w:val="002B1FE8"/>
    <w:rsid w:val="002B2F5F"/>
    <w:rsid w:val="002D1720"/>
    <w:rsid w:val="002D2002"/>
    <w:rsid w:val="002D7728"/>
    <w:rsid w:val="00310EBB"/>
    <w:rsid w:val="0031245F"/>
    <w:rsid w:val="00312680"/>
    <w:rsid w:val="00316186"/>
    <w:rsid w:val="00325638"/>
    <w:rsid w:val="00325664"/>
    <w:rsid w:val="00326240"/>
    <w:rsid w:val="003431E2"/>
    <w:rsid w:val="003462B4"/>
    <w:rsid w:val="003500FF"/>
    <w:rsid w:val="00370E07"/>
    <w:rsid w:val="00380146"/>
    <w:rsid w:val="003821F9"/>
    <w:rsid w:val="00390EDD"/>
    <w:rsid w:val="003A2A6C"/>
    <w:rsid w:val="003A3009"/>
    <w:rsid w:val="003B1F9E"/>
    <w:rsid w:val="003B3D13"/>
    <w:rsid w:val="003B69C8"/>
    <w:rsid w:val="003C72FB"/>
    <w:rsid w:val="003C7904"/>
    <w:rsid w:val="003D75B5"/>
    <w:rsid w:val="003E4E9F"/>
    <w:rsid w:val="003E529C"/>
    <w:rsid w:val="00404DA7"/>
    <w:rsid w:val="00412476"/>
    <w:rsid w:val="004125E8"/>
    <w:rsid w:val="00431332"/>
    <w:rsid w:val="00435596"/>
    <w:rsid w:val="0044497C"/>
    <w:rsid w:val="00463483"/>
    <w:rsid w:val="004675B3"/>
    <w:rsid w:val="00467C12"/>
    <w:rsid w:val="00472840"/>
    <w:rsid w:val="00483E32"/>
    <w:rsid w:val="004860B5"/>
    <w:rsid w:val="00496DBE"/>
    <w:rsid w:val="004A35DF"/>
    <w:rsid w:val="004C2123"/>
    <w:rsid w:val="004D16C4"/>
    <w:rsid w:val="004E29B3"/>
    <w:rsid w:val="004E4229"/>
    <w:rsid w:val="00503E0F"/>
    <w:rsid w:val="00504EA6"/>
    <w:rsid w:val="005133CF"/>
    <w:rsid w:val="00513B34"/>
    <w:rsid w:val="00516153"/>
    <w:rsid w:val="00524CFE"/>
    <w:rsid w:val="00527493"/>
    <w:rsid w:val="0053491B"/>
    <w:rsid w:val="00540015"/>
    <w:rsid w:val="0054418A"/>
    <w:rsid w:val="005462E7"/>
    <w:rsid w:val="00563727"/>
    <w:rsid w:val="0057720B"/>
    <w:rsid w:val="00585EFB"/>
    <w:rsid w:val="00590D07"/>
    <w:rsid w:val="00592EDF"/>
    <w:rsid w:val="005A0B3A"/>
    <w:rsid w:val="005A513C"/>
    <w:rsid w:val="005B5D26"/>
    <w:rsid w:val="005B6891"/>
    <w:rsid w:val="005C128D"/>
    <w:rsid w:val="005C1CAB"/>
    <w:rsid w:val="005C55A5"/>
    <w:rsid w:val="005D7CCD"/>
    <w:rsid w:val="005E391C"/>
    <w:rsid w:val="00603C31"/>
    <w:rsid w:val="006221BE"/>
    <w:rsid w:val="006265B4"/>
    <w:rsid w:val="006312AF"/>
    <w:rsid w:val="00635D1F"/>
    <w:rsid w:val="006362F4"/>
    <w:rsid w:val="006428D8"/>
    <w:rsid w:val="006471FF"/>
    <w:rsid w:val="00660332"/>
    <w:rsid w:val="006632F5"/>
    <w:rsid w:val="006643D3"/>
    <w:rsid w:val="006655E7"/>
    <w:rsid w:val="00680363"/>
    <w:rsid w:val="00683CAE"/>
    <w:rsid w:val="00685952"/>
    <w:rsid w:val="0068650D"/>
    <w:rsid w:val="00686B5C"/>
    <w:rsid w:val="0069130D"/>
    <w:rsid w:val="006968BD"/>
    <w:rsid w:val="006A08B0"/>
    <w:rsid w:val="006D769C"/>
    <w:rsid w:val="006F446F"/>
    <w:rsid w:val="007009A3"/>
    <w:rsid w:val="0070349C"/>
    <w:rsid w:val="007116BF"/>
    <w:rsid w:val="0071253C"/>
    <w:rsid w:val="00714449"/>
    <w:rsid w:val="00720D6D"/>
    <w:rsid w:val="00733BCC"/>
    <w:rsid w:val="00736E28"/>
    <w:rsid w:val="00747CAE"/>
    <w:rsid w:val="00751F6A"/>
    <w:rsid w:val="00757D2A"/>
    <w:rsid w:val="00762962"/>
    <w:rsid w:val="00765317"/>
    <w:rsid w:val="00781EC7"/>
    <w:rsid w:val="00781FE5"/>
    <w:rsid w:val="00784D58"/>
    <w:rsid w:val="007A074B"/>
    <w:rsid w:val="007A2BF4"/>
    <w:rsid w:val="007A529D"/>
    <w:rsid w:val="007A5C98"/>
    <w:rsid w:val="007B084A"/>
    <w:rsid w:val="007B32BF"/>
    <w:rsid w:val="007C0D1C"/>
    <w:rsid w:val="007C139A"/>
    <w:rsid w:val="007C320D"/>
    <w:rsid w:val="007C4C65"/>
    <w:rsid w:val="007D2410"/>
    <w:rsid w:val="007D591A"/>
    <w:rsid w:val="007E0D80"/>
    <w:rsid w:val="007E3E3C"/>
    <w:rsid w:val="007E502D"/>
    <w:rsid w:val="007F78D3"/>
    <w:rsid w:val="00817B08"/>
    <w:rsid w:val="0082052B"/>
    <w:rsid w:val="008211DD"/>
    <w:rsid w:val="00827C28"/>
    <w:rsid w:val="008365C7"/>
    <w:rsid w:val="00841590"/>
    <w:rsid w:val="0085205D"/>
    <w:rsid w:val="008535EE"/>
    <w:rsid w:val="00855018"/>
    <w:rsid w:val="00861078"/>
    <w:rsid w:val="00863375"/>
    <w:rsid w:val="00863E39"/>
    <w:rsid w:val="00876889"/>
    <w:rsid w:val="0088303F"/>
    <w:rsid w:val="008876E1"/>
    <w:rsid w:val="008A1964"/>
    <w:rsid w:val="008A51EF"/>
    <w:rsid w:val="008B40CF"/>
    <w:rsid w:val="008C2EAF"/>
    <w:rsid w:val="008C7707"/>
    <w:rsid w:val="008D3197"/>
    <w:rsid w:val="008D6863"/>
    <w:rsid w:val="008D7C62"/>
    <w:rsid w:val="008E6B0F"/>
    <w:rsid w:val="008E6F70"/>
    <w:rsid w:val="008F5048"/>
    <w:rsid w:val="00913B96"/>
    <w:rsid w:val="0091428E"/>
    <w:rsid w:val="00914F18"/>
    <w:rsid w:val="00921DE6"/>
    <w:rsid w:val="009227FD"/>
    <w:rsid w:val="00933894"/>
    <w:rsid w:val="00935002"/>
    <w:rsid w:val="00935D0A"/>
    <w:rsid w:val="0095001B"/>
    <w:rsid w:val="00951413"/>
    <w:rsid w:val="00952711"/>
    <w:rsid w:val="00960373"/>
    <w:rsid w:val="0096281D"/>
    <w:rsid w:val="0097008B"/>
    <w:rsid w:val="00981D9D"/>
    <w:rsid w:val="0098486B"/>
    <w:rsid w:val="00985164"/>
    <w:rsid w:val="009852AA"/>
    <w:rsid w:val="00990466"/>
    <w:rsid w:val="0099185D"/>
    <w:rsid w:val="009933B3"/>
    <w:rsid w:val="009A01BC"/>
    <w:rsid w:val="009A48E8"/>
    <w:rsid w:val="009A5FC5"/>
    <w:rsid w:val="009A695B"/>
    <w:rsid w:val="009B7CE4"/>
    <w:rsid w:val="009C0A6B"/>
    <w:rsid w:val="009C36FD"/>
    <w:rsid w:val="009C3A1E"/>
    <w:rsid w:val="009D0C59"/>
    <w:rsid w:val="009D2FB0"/>
    <w:rsid w:val="009D5984"/>
    <w:rsid w:val="009E5A3D"/>
    <w:rsid w:val="009F0884"/>
    <w:rsid w:val="009F332E"/>
    <w:rsid w:val="00A06286"/>
    <w:rsid w:val="00A12345"/>
    <w:rsid w:val="00A128D7"/>
    <w:rsid w:val="00A13CC6"/>
    <w:rsid w:val="00A1662B"/>
    <w:rsid w:val="00A1768F"/>
    <w:rsid w:val="00A20672"/>
    <w:rsid w:val="00A21444"/>
    <w:rsid w:val="00A2451E"/>
    <w:rsid w:val="00A3236C"/>
    <w:rsid w:val="00A47DA2"/>
    <w:rsid w:val="00A66940"/>
    <w:rsid w:val="00AA23ED"/>
    <w:rsid w:val="00AC1F3C"/>
    <w:rsid w:val="00AC297A"/>
    <w:rsid w:val="00AC53AD"/>
    <w:rsid w:val="00AD2FA2"/>
    <w:rsid w:val="00AD495E"/>
    <w:rsid w:val="00AD4E9A"/>
    <w:rsid w:val="00AE35BD"/>
    <w:rsid w:val="00AF05EC"/>
    <w:rsid w:val="00AF47AB"/>
    <w:rsid w:val="00B20BA4"/>
    <w:rsid w:val="00B233A4"/>
    <w:rsid w:val="00B301C9"/>
    <w:rsid w:val="00B30CCA"/>
    <w:rsid w:val="00B351BF"/>
    <w:rsid w:val="00B40165"/>
    <w:rsid w:val="00B415E8"/>
    <w:rsid w:val="00B437B0"/>
    <w:rsid w:val="00B51726"/>
    <w:rsid w:val="00B52EC6"/>
    <w:rsid w:val="00B5453D"/>
    <w:rsid w:val="00B55B9B"/>
    <w:rsid w:val="00B56336"/>
    <w:rsid w:val="00B701EB"/>
    <w:rsid w:val="00B767CE"/>
    <w:rsid w:val="00B7735F"/>
    <w:rsid w:val="00B77417"/>
    <w:rsid w:val="00B837B3"/>
    <w:rsid w:val="00B845B8"/>
    <w:rsid w:val="00B84C5F"/>
    <w:rsid w:val="00B85634"/>
    <w:rsid w:val="00B85D7C"/>
    <w:rsid w:val="00B86B75"/>
    <w:rsid w:val="00BB10B5"/>
    <w:rsid w:val="00BB26B6"/>
    <w:rsid w:val="00BB690A"/>
    <w:rsid w:val="00BC48D5"/>
    <w:rsid w:val="00BD2A9B"/>
    <w:rsid w:val="00BD51F6"/>
    <w:rsid w:val="00C20BA6"/>
    <w:rsid w:val="00C25205"/>
    <w:rsid w:val="00C349F8"/>
    <w:rsid w:val="00C36279"/>
    <w:rsid w:val="00C362FB"/>
    <w:rsid w:val="00C37E10"/>
    <w:rsid w:val="00C45CD2"/>
    <w:rsid w:val="00C52502"/>
    <w:rsid w:val="00C525D8"/>
    <w:rsid w:val="00C531EC"/>
    <w:rsid w:val="00C65870"/>
    <w:rsid w:val="00C72F99"/>
    <w:rsid w:val="00C777A3"/>
    <w:rsid w:val="00C8023F"/>
    <w:rsid w:val="00C810DE"/>
    <w:rsid w:val="00C81686"/>
    <w:rsid w:val="00C8311F"/>
    <w:rsid w:val="00C85732"/>
    <w:rsid w:val="00C91CDB"/>
    <w:rsid w:val="00C97CAF"/>
    <w:rsid w:val="00CB2E5A"/>
    <w:rsid w:val="00CB68AA"/>
    <w:rsid w:val="00CC34A4"/>
    <w:rsid w:val="00D004EC"/>
    <w:rsid w:val="00D01FC6"/>
    <w:rsid w:val="00D07D98"/>
    <w:rsid w:val="00D1023F"/>
    <w:rsid w:val="00D131D0"/>
    <w:rsid w:val="00D17398"/>
    <w:rsid w:val="00D179C3"/>
    <w:rsid w:val="00D25A24"/>
    <w:rsid w:val="00D27D7F"/>
    <w:rsid w:val="00D319EA"/>
    <w:rsid w:val="00D323D4"/>
    <w:rsid w:val="00D37F90"/>
    <w:rsid w:val="00D417FA"/>
    <w:rsid w:val="00D55D61"/>
    <w:rsid w:val="00D61596"/>
    <w:rsid w:val="00D62475"/>
    <w:rsid w:val="00D7523F"/>
    <w:rsid w:val="00D87715"/>
    <w:rsid w:val="00D93AA2"/>
    <w:rsid w:val="00DA39EB"/>
    <w:rsid w:val="00DB1DD4"/>
    <w:rsid w:val="00DB38DA"/>
    <w:rsid w:val="00DB4F48"/>
    <w:rsid w:val="00DB5BA4"/>
    <w:rsid w:val="00DC37BF"/>
    <w:rsid w:val="00DE0B74"/>
    <w:rsid w:val="00DE1E26"/>
    <w:rsid w:val="00DE1EA5"/>
    <w:rsid w:val="00DF3188"/>
    <w:rsid w:val="00DF3CA9"/>
    <w:rsid w:val="00E0435F"/>
    <w:rsid w:val="00E05CA0"/>
    <w:rsid w:val="00E315A3"/>
    <w:rsid w:val="00E331BE"/>
    <w:rsid w:val="00E3599B"/>
    <w:rsid w:val="00E45F11"/>
    <w:rsid w:val="00E50F0E"/>
    <w:rsid w:val="00E62F5F"/>
    <w:rsid w:val="00E62FB3"/>
    <w:rsid w:val="00E64405"/>
    <w:rsid w:val="00E66621"/>
    <w:rsid w:val="00E73809"/>
    <w:rsid w:val="00E76594"/>
    <w:rsid w:val="00E7670E"/>
    <w:rsid w:val="00E815F7"/>
    <w:rsid w:val="00E91950"/>
    <w:rsid w:val="00E9216A"/>
    <w:rsid w:val="00E9399D"/>
    <w:rsid w:val="00EB4681"/>
    <w:rsid w:val="00EC2D3F"/>
    <w:rsid w:val="00EC324C"/>
    <w:rsid w:val="00EC5306"/>
    <w:rsid w:val="00EC5EE0"/>
    <w:rsid w:val="00ED0067"/>
    <w:rsid w:val="00ED567B"/>
    <w:rsid w:val="00ED680B"/>
    <w:rsid w:val="00F00AE8"/>
    <w:rsid w:val="00F04161"/>
    <w:rsid w:val="00F04497"/>
    <w:rsid w:val="00F21E9D"/>
    <w:rsid w:val="00F2262C"/>
    <w:rsid w:val="00F26869"/>
    <w:rsid w:val="00F30DFE"/>
    <w:rsid w:val="00F348E0"/>
    <w:rsid w:val="00F3526A"/>
    <w:rsid w:val="00F43F3C"/>
    <w:rsid w:val="00F478DA"/>
    <w:rsid w:val="00F5289C"/>
    <w:rsid w:val="00F551BB"/>
    <w:rsid w:val="00F61DAD"/>
    <w:rsid w:val="00F62E87"/>
    <w:rsid w:val="00F67899"/>
    <w:rsid w:val="00F81A86"/>
    <w:rsid w:val="00FC0B30"/>
    <w:rsid w:val="00FC26E2"/>
    <w:rsid w:val="00FD0BC7"/>
    <w:rsid w:val="00FE17F1"/>
    <w:rsid w:val="00FE75F7"/>
    <w:rsid w:val="00FF1FBD"/>
    <w:rsid w:val="00FF210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E605D"/>
  <w15:docId w15:val="{79495613-20C7-4A27-B344-B7AE4C26B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Bibliography" w:semiHidden="1" w:unhideWhenUsed="1"/>
    <w:lsdException w:name="TOC Heading" w:semiHidden="1" w:unhideWhenUsed="1"/>
    <w:lsdException w:name="Plain Table 2" w:uiPriority="42"/>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uiPriority w:val="99"/>
    <w:semiHidden/>
    <w:unhideWhenUsed/>
    <w:rsid w:val="009C0A6B"/>
    <w:rPr>
      <w:sz w:val="16"/>
      <w:szCs w:val="16"/>
    </w:rPr>
  </w:style>
  <w:style w:type="paragraph" w:styleId="CommentText">
    <w:name w:val="annotation text"/>
    <w:basedOn w:val="Normal"/>
    <w:link w:val="CommentTextChar"/>
    <w:uiPriority w:val="99"/>
    <w:unhideWhenUsed/>
    <w:rsid w:val="009C0A6B"/>
    <w:rPr>
      <w:sz w:val="20"/>
      <w:szCs w:val="20"/>
    </w:rPr>
  </w:style>
  <w:style w:type="character" w:customStyle="1" w:styleId="CommentTextChar">
    <w:name w:val="Comment Text Char"/>
    <w:basedOn w:val="DefaultParagraphFont"/>
    <w:link w:val="CommentText"/>
    <w:uiPriority w:val="99"/>
    <w:rsid w:val="009C0A6B"/>
    <w:rPr>
      <w:sz w:val="20"/>
      <w:szCs w:val="20"/>
    </w:rPr>
  </w:style>
  <w:style w:type="paragraph" w:styleId="CommentSubject">
    <w:name w:val="annotation subject"/>
    <w:basedOn w:val="CommentText"/>
    <w:next w:val="CommentText"/>
    <w:link w:val="CommentSubjectChar"/>
    <w:semiHidden/>
    <w:unhideWhenUsed/>
    <w:rsid w:val="009C0A6B"/>
    <w:rPr>
      <w:b/>
      <w:bCs/>
    </w:rPr>
  </w:style>
  <w:style w:type="character" w:customStyle="1" w:styleId="CommentSubjectChar">
    <w:name w:val="Comment Subject Char"/>
    <w:basedOn w:val="CommentTextChar"/>
    <w:link w:val="CommentSubject"/>
    <w:semiHidden/>
    <w:rsid w:val="009C0A6B"/>
    <w:rPr>
      <w:b/>
      <w:bCs/>
      <w:sz w:val="20"/>
      <w:szCs w:val="20"/>
    </w:rPr>
  </w:style>
  <w:style w:type="paragraph" w:styleId="BalloonText">
    <w:name w:val="Balloon Text"/>
    <w:basedOn w:val="Normal"/>
    <w:link w:val="BalloonTextChar"/>
    <w:semiHidden/>
    <w:unhideWhenUsed/>
    <w:rsid w:val="009C0A6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9C0A6B"/>
    <w:rPr>
      <w:rFonts w:ascii="Segoe UI" w:hAnsi="Segoe UI" w:cs="Segoe UI"/>
      <w:sz w:val="18"/>
      <w:szCs w:val="18"/>
    </w:rPr>
  </w:style>
  <w:style w:type="paragraph" w:styleId="ListParagraph">
    <w:name w:val="List Paragraph"/>
    <w:basedOn w:val="Normal"/>
    <w:rsid w:val="006312AF"/>
    <w:pPr>
      <w:ind w:left="720"/>
      <w:contextualSpacing/>
    </w:pPr>
  </w:style>
  <w:style w:type="paragraph" w:styleId="Footer">
    <w:name w:val="footer"/>
    <w:basedOn w:val="Normal"/>
    <w:link w:val="FooterChar"/>
    <w:unhideWhenUsed/>
    <w:rsid w:val="006D769C"/>
    <w:pPr>
      <w:tabs>
        <w:tab w:val="center" w:pos="4680"/>
        <w:tab w:val="right" w:pos="9360"/>
      </w:tabs>
      <w:spacing w:after="0"/>
    </w:pPr>
  </w:style>
  <w:style w:type="character" w:customStyle="1" w:styleId="FooterChar">
    <w:name w:val="Footer Char"/>
    <w:basedOn w:val="DefaultParagraphFont"/>
    <w:link w:val="Footer"/>
    <w:rsid w:val="006D769C"/>
  </w:style>
  <w:style w:type="character" w:styleId="PageNumber">
    <w:name w:val="page number"/>
    <w:basedOn w:val="DefaultParagraphFont"/>
    <w:semiHidden/>
    <w:unhideWhenUsed/>
    <w:rsid w:val="006D769C"/>
  </w:style>
  <w:style w:type="paragraph" w:styleId="Revision">
    <w:name w:val="Revision"/>
    <w:hidden/>
    <w:semiHidden/>
    <w:rsid w:val="006D769C"/>
    <w:pPr>
      <w:spacing w:after="0"/>
    </w:pPr>
  </w:style>
  <w:style w:type="character" w:styleId="PlaceholderText">
    <w:name w:val="Placeholder Text"/>
    <w:basedOn w:val="DefaultParagraphFont"/>
    <w:semiHidden/>
    <w:rsid w:val="001B207B"/>
    <w:rPr>
      <w:color w:val="808080"/>
    </w:rPr>
  </w:style>
  <w:style w:type="table" w:styleId="PlainTable2">
    <w:name w:val="Plain Table 2"/>
    <w:basedOn w:val="TableNormal"/>
    <w:uiPriority w:val="42"/>
    <w:rsid w:val="001F7601"/>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LineNumber">
    <w:name w:val="line number"/>
    <w:basedOn w:val="DefaultParagraphFont"/>
    <w:semiHidden/>
    <w:unhideWhenUsed/>
    <w:rsid w:val="005B5D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tiff"/><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tiff"/><Relationship Id="rId23"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tif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7BA0C3-A508-4391-AFDE-EBEB65365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9575</Words>
  <Characters>50465</Characters>
  <Application>Microsoft Office Word</Application>
  <DocSecurity>0</DocSecurity>
  <Lines>1121</Lines>
  <Paragraphs>500</Paragraphs>
  <ScaleCrop>false</ScaleCrop>
  <HeadingPairs>
    <vt:vector size="2" baseType="variant">
      <vt:variant>
        <vt:lpstr>Title</vt:lpstr>
      </vt:variant>
      <vt:variant>
        <vt:i4>1</vt:i4>
      </vt:variant>
    </vt:vector>
  </HeadingPairs>
  <TitlesOfParts>
    <vt:vector size="1" baseType="lpstr">
      <vt:lpstr>Q2</vt:lpstr>
    </vt:vector>
  </TitlesOfParts>
  <Company>University of Notre Dame</Company>
  <LinksUpToDate>false</LinksUpToDate>
  <CharactersWithSpaces>59540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Q2</dc:title>
  <dc:subject/>
  <dc:creator>Colin Dassow, Chelsey Nieman, Chris Solomon, Greg Sass, and Stuart Jones</dc:creator>
  <cp:keywords/>
  <dc:description/>
  <cp:lastModifiedBy>Chelsey Nieman</cp:lastModifiedBy>
  <cp:revision>2</cp:revision>
  <dcterms:created xsi:type="dcterms:W3CDTF">2020-12-30T17:59:00Z</dcterms:created>
  <dcterms:modified xsi:type="dcterms:W3CDTF">2020-12-30T17:59:00Z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11/3/2020</vt:lpwstr>
  </property>
  <property fmtid="{D5CDD505-2E9C-101B-9397-08002B2CF9AE}" pid="3" name="output">
    <vt:lpwstr>word_document</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http://www.zotero.org/styles/canadian-journal-of-fisheries-and-aquatic-sciences</vt:lpwstr>
  </property>
  <property fmtid="{D5CDD505-2E9C-101B-9397-08002B2CF9AE}" pid="11" name="Mendeley Recent Style Name 3_1">
    <vt:lpwstr>Canadian Journal of Fisheries and Aquatic Sciences</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ies>
</file>